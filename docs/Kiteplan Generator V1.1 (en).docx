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BB5B4B" w14:textId="7C36FD3A" w:rsidR="00B60394" w:rsidRPr="00DB5744" w:rsidRDefault="00BD4639" w:rsidP="00B60394">
      <w:pPr>
        <w:pStyle w:val="Titel"/>
        <w:rPr>
          <w:lang w:val="en-GB"/>
        </w:rPr>
      </w:pPr>
      <w:r w:rsidRPr="00DB5744">
        <w:rPr>
          <w:lang w:val="en-GB"/>
        </w:rPr>
        <w:t>Kite Plan</w:t>
      </w:r>
      <w:r w:rsidR="008045AB" w:rsidRPr="00DB5744">
        <w:rPr>
          <w:lang w:val="en-GB"/>
        </w:rPr>
        <w:t xml:space="preserve"> Generator</w:t>
      </w:r>
      <w:ins w:id="0" w:author="GARBE, BIRGER" w:date="2019-04-12T15:31:00Z">
        <w:r w:rsidR="00CD6F67">
          <w:rPr>
            <w:lang w:val="en-GB"/>
          </w:rPr>
          <w:t xml:space="preserve"> </w:t>
        </w:r>
      </w:ins>
      <w:ins w:id="1" w:author="GARBE, BIRGER" w:date="2019-04-12T15:32:00Z">
        <w:r w:rsidR="00CD6F67">
          <w:rPr>
            <w:lang w:val="en-GB"/>
          </w:rPr>
          <w:t>–</w:t>
        </w:r>
      </w:ins>
      <w:ins w:id="2" w:author="GARBE, BIRGER" w:date="2019-04-12T15:31:00Z">
        <w:r w:rsidR="00CD6F67">
          <w:rPr>
            <w:lang w:val="en-GB"/>
          </w:rPr>
          <w:t xml:space="preserve"> Version</w:t>
        </w:r>
      </w:ins>
      <w:ins w:id="3" w:author="GARBE, BIRGER" w:date="2019-04-12T15:32:00Z">
        <w:r w:rsidR="00CD6F67">
          <w:rPr>
            <w:lang w:val="en-GB"/>
          </w:rPr>
          <w:t xml:space="preserve"> </w:t>
        </w:r>
      </w:ins>
      <w:ins w:id="4" w:author="GARBE, BIRGER" w:date="2019-04-12T15:31:00Z">
        <w:r w:rsidR="00CD6F67">
          <w:rPr>
            <w:lang w:val="en-GB"/>
          </w:rPr>
          <w:t>1.1</w:t>
        </w:r>
      </w:ins>
    </w:p>
    <w:p w14:paraId="2FAA40B0" w14:textId="77777777" w:rsidR="00B60394" w:rsidRPr="00DB5744" w:rsidRDefault="00B60394" w:rsidP="00B60394">
      <w:pPr>
        <w:pStyle w:val="Textbody"/>
        <w:rPr>
          <w:lang w:val="en-GB"/>
        </w:rPr>
      </w:pPr>
      <w:r w:rsidRPr="00DB5744">
        <w:rPr>
          <w:noProof/>
          <w:lang w:eastAsia="de-DE" w:bidi="ar-SA"/>
        </w:rPr>
        <w:drawing>
          <wp:inline distT="0" distB="0" distL="0" distR="0" wp14:anchorId="632FA85B" wp14:editId="365A95AF">
            <wp:extent cx="6153227" cy="20574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5059" cy="2058013"/>
                    </a:xfrm>
                    <a:prstGeom prst="rect">
                      <a:avLst/>
                    </a:prstGeom>
                  </pic:spPr>
                </pic:pic>
              </a:graphicData>
            </a:graphic>
          </wp:inline>
        </w:drawing>
      </w:r>
    </w:p>
    <w:p w14:paraId="31805DE8" w14:textId="77777777" w:rsidR="00572CB5" w:rsidRPr="00DB5744" w:rsidRDefault="00572CB5" w:rsidP="00572CB5">
      <w:pPr>
        <w:pStyle w:val="Untertitel"/>
        <w:rPr>
          <w:lang w:val="en-GB"/>
        </w:rPr>
      </w:pPr>
      <w:r w:rsidRPr="00DB5744">
        <w:rPr>
          <w:lang w:val="en-GB"/>
        </w:rPr>
        <w:t>An extension for the</w:t>
      </w:r>
    </w:p>
    <w:p w14:paraId="249F4913" w14:textId="14234956" w:rsidR="00572CB5" w:rsidRPr="00DB5744" w:rsidRDefault="00CD6F67" w:rsidP="00572CB5">
      <w:pPr>
        <w:pStyle w:val="Untertitel"/>
        <w:rPr>
          <w:lang w:val="en-GB"/>
        </w:rPr>
      </w:pPr>
      <w:ins w:id="5" w:author="GARBE, BIRGER" w:date="2019-04-12T15:32:00Z">
        <w:r>
          <w:rPr>
            <w:lang w:val="en-GB"/>
          </w:rPr>
          <w:t>v</w:t>
        </w:r>
      </w:ins>
      <w:del w:id="6" w:author="GARBE, BIRGER" w:date="2019-04-12T15:32:00Z">
        <w:r w:rsidR="00933842" w:rsidRPr="00DB5744" w:rsidDel="00CD6F67">
          <w:rPr>
            <w:lang w:val="en-GB"/>
          </w:rPr>
          <w:delText>V</w:delText>
        </w:r>
      </w:del>
      <w:r w:rsidR="00933842" w:rsidRPr="00DB5744">
        <w:rPr>
          <w:lang w:val="en-GB"/>
        </w:rPr>
        <w:t>ector</w:t>
      </w:r>
      <w:r w:rsidR="00572CB5" w:rsidRPr="00DB5744">
        <w:rPr>
          <w:lang w:val="en-GB"/>
        </w:rPr>
        <w:t xml:space="preserve"> graphics program Inkscape</w:t>
      </w:r>
    </w:p>
    <w:p w14:paraId="0DC335CC" w14:textId="20C49B21" w:rsidR="007A68EB" w:rsidRPr="00DB5744" w:rsidRDefault="002A59E8" w:rsidP="00572CB5">
      <w:pPr>
        <w:pStyle w:val="Untertitel"/>
        <w:rPr>
          <w:lang w:val="en-GB"/>
        </w:rPr>
      </w:pPr>
      <w:r>
        <w:rPr>
          <w:lang w:val="en-GB"/>
        </w:rPr>
        <w:t>b</w:t>
      </w:r>
      <w:r w:rsidR="00933842" w:rsidRPr="00DB5744">
        <w:rPr>
          <w:lang w:val="en-GB"/>
        </w:rPr>
        <w:t>y</w:t>
      </w:r>
      <w:r w:rsidR="00572CB5" w:rsidRPr="00DB5744">
        <w:rPr>
          <w:lang w:val="en-GB"/>
        </w:rPr>
        <w:t xml:space="preserve"> Philipp</w:t>
      </w:r>
      <w:r w:rsidR="000A2D41">
        <w:rPr>
          <w:lang w:val="en-GB"/>
        </w:rPr>
        <w:t xml:space="preserve"> </w:t>
      </w:r>
      <w:del w:id="7" w:author="GARBE, BIRGER" w:date="2019-04-12T15:31:00Z">
        <w:r w:rsidR="000A2D41" w:rsidDel="00440F2F">
          <w:rPr>
            <w:lang w:val="en-GB"/>
          </w:rPr>
          <w:delText>Garbe</w:delText>
        </w:r>
        <w:r w:rsidR="00572CB5" w:rsidRPr="00DB5744" w:rsidDel="00440F2F">
          <w:rPr>
            <w:lang w:val="en-GB"/>
          </w:rPr>
          <w:delText xml:space="preserve"> </w:delText>
        </w:r>
      </w:del>
      <w:r w:rsidR="00572CB5" w:rsidRPr="00DB5744">
        <w:rPr>
          <w:lang w:val="en-GB"/>
        </w:rPr>
        <w:t>and Birger Garbe</w:t>
      </w:r>
    </w:p>
    <w:p w14:paraId="14F38910" w14:textId="77777777" w:rsidR="00086902" w:rsidRPr="00DB5744" w:rsidRDefault="00086902" w:rsidP="00086902">
      <w:pPr>
        <w:pStyle w:val="Textbody"/>
        <w:rPr>
          <w:lang w:val="en-GB"/>
        </w:rPr>
      </w:pPr>
    </w:p>
    <w:p w14:paraId="76855EE6" w14:textId="4FF7203B" w:rsidR="00BE38C7" w:rsidRDefault="008045AB">
      <w:pPr>
        <w:pStyle w:val="Verzeichnis1"/>
        <w:tabs>
          <w:tab w:val="right" w:leader="dot" w:pos="9628"/>
        </w:tabs>
        <w:rPr>
          <w:ins w:id="8" w:author="GARBE, BIRGER" w:date="2019-04-12T15:32:00Z"/>
          <w:rFonts w:asciiTheme="minorHAnsi" w:eastAsiaTheme="minorEastAsia" w:hAnsiTheme="minorHAnsi" w:cstheme="minorBidi"/>
          <w:noProof/>
          <w:kern w:val="0"/>
          <w:sz w:val="22"/>
          <w:szCs w:val="22"/>
          <w:lang w:eastAsia="de-DE" w:bidi="ar-SA"/>
        </w:rPr>
      </w:pPr>
      <w:r w:rsidRPr="00DB5744">
        <w:rPr>
          <w:rFonts w:ascii="Liberation Sans" w:eastAsia="Microsoft YaHei" w:hAnsi="Liberation Sans"/>
          <w:b/>
          <w:bCs/>
          <w:sz w:val="36"/>
          <w:szCs w:val="36"/>
          <w:lang w:val="en-GB"/>
        </w:rPr>
        <w:fldChar w:fldCharType="begin"/>
      </w:r>
      <w:r w:rsidRPr="00DB5744">
        <w:rPr>
          <w:lang w:val="en-GB"/>
        </w:rPr>
        <w:instrText xml:space="preserve"> TOC \o "1-9" \l 1-9 \h </w:instrText>
      </w:r>
      <w:r w:rsidRPr="00DB5744">
        <w:rPr>
          <w:rFonts w:ascii="Liberation Sans" w:eastAsia="Microsoft YaHei" w:hAnsi="Liberation Sans"/>
          <w:b/>
          <w:bCs/>
          <w:sz w:val="36"/>
          <w:szCs w:val="36"/>
          <w:lang w:val="en-GB"/>
        </w:rPr>
        <w:fldChar w:fldCharType="separate"/>
      </w:r>
      <w:ins w:id="9" w:author="GARBE, BIRGER" w:date="2019-04-12T15:32:00Z">
        <w:r w:rsidR="00BE38C7" w:rsidRPr="003F332A">
          <w:rPr>
            <w:rStyle w:val="Hyperlink"/>
            <w:noProof/>
          </w:rPr>
          <w:fldChar w:fldCharType="begin"/>
        </w:r>
        <w:r w:rsidR="00BE38C7" w:rsidRPr="003F332A">
          <w:rPr>
            <w:rStyle w:val="Hyperlink"/>
            <w:noProof/>
          </w:rPr>
          <w:instrText xml:space="preserve"> </w:instrText>
        </w:r>
        <w:r w:rsidR="00BE38C7">
          <w:rPr>
            <w:noProof/>
          </w:rPr>
          <w:instrText>HYPERLINK \l "_Toc5975567"</w:instrText>
        </w:r>
        <w:r w:rsidR="00BE38C7" w:rsidRPr="003F332A">
          <w:rPr>
            <w:rStyle w:val="Hyperlink"/>
            <w:noProof/>
          </w:rPr>
          <w:instrText xml:space="preserve"> </w:instrText>
        </w:r>
        <w:r w:rsidR="00BE38C7" w:rsidRPr="003F332A">
          <w:rPr>
            <w:rStyle w:val="Hyperlink"/>
            <w:noProof/>
          </w:rPr>
        </w:r>
        <w:r w:rsidR="00BE38C7" w:rsidRPr="003F332A">
          <w:rPr>
            <w:rStyle w:val="Hyperlink"/>
            <w:noProof/>
          </w:rPr>
          <w:fldChar w:fldCharType="separate"/>
        </w:r>
        <w:r w:rsidR="00BE38C7" w:rsidRPr="003F332A">
          <w:rPr>
            <w:rStyle w:val="Hyperlink"/>
            <w:noProof/>
            <w:lang w:val="en-GB"/>
          </w:rPr>
          <w:t>Introduction</w:t>
        </w:r>
        <w:r w:rsidR="00BE38C7">
          <w:rPr>
            <w:noProof/>
          </w:rPr>
          <w:tab/>
        </w:r>
        <w:r w:rsidR="00BE38C7">
          <w:rPr>
            <w:noProof/>
          </w:rPr>
          <w:fldChar w:fldCharType="begin"/>
        </w:r>
        <w:r w:rsidR="00BE38C7">
          <w:rPr>
            <w:noProof/>
          </w:rPr>
          <w:instrText xml:space="preserve"> PAGEREF _Toc5975567 \h </w:instrText>
        </w:r>
        <w:r w:rsidR="00BE38C7">
          <w:rPr>
            <w:noProof/>
          </w:rPr>
        </w:r>
      </w:ins>
      <w:r w:rsidR="00BE38C7">
        <w:rPr>
          <w:noProof/>
        </w:rPr>
        <w:fldChar w:fldCharType="separate"/>
      </w:r>
      <w:ins w:id="10" w:author="GARBE, BIRGER" w:date="2019-04-12T15:32:00Z">
        <w:r w:rsidR="00BE38C7">
          <w:rPr>
            <w:noProof/>
          </w:rPr>
          <w:t>2</w:t>
        </w:r>
        <w:r w:rsidR="00BE38C7">
          <w:rPr>
            <w:noProof/>
          </w:rPr>
          <w:fldChar w:fldCharType="end"/>
        </w:r>
        <w:r w:rsidR="00BE38C7" w:rsidRPr="003F332A">
          <w:rPr>
            <w:rStyle w:val="Hyperlink"/>
            <w:noProof/>
          </w:rPr>
          <w:fldChar w:fldCharType="end"/>
        </w:r>
      </w:ins>
    </w:p>
    <w:p w14:paraId="759689C0" w14:textId="6240AEB2" w:rsidR="00BE38C7" w:rsidRDefault="00BE38C7">
      <w:pPr>
        <w:pStyle w:val="Verzeichnis2"/>
        <w:tabs>
          <w:tab w:val="right" w:leader="dot" w:pos="9628"/>
        </w:tabs>
        <w:rPr>
          <w:ins w:id="11" w:author="GARBE, BIRGER" w:date="2019-04-12T15:32:00Z"/>
          <w:rFonts w:asciiTheme="minorHAnsi" w:eastAsiaTheme="minorEastAsia" w:hAnsiTheme="minorHAnsi" w:cstheme="minorBidi"/>
          <w:noProof/>
          <w:kern w:val="0"/>
          <w:sz w:val="22"/>
          <w:szCs w:val="22"/>
          <w:lang w:eastAsia="de-DE" w:bidi="ar-SA"/>
        </w:rPr>
      </w:pPr>
      <w:ins w:id="12"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"_Toc5975568"</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Program „Inkscape“</w:t>
        </w:r>
        <w:r>
          <w:rPr>
            <w:noProof/>
          </w:rPr>
          <w:tab/>
        </w:r>
        <w:r>
          <w:rPr>
            <w:noProof/>
          </w:rPr>
          <w:fldChar w:fldCharType="begin"/>
        </w:r>
        <w:r>
          <w:rPr>
            <w:noProof/>
          </w:rPr>
          <w:instrText xml:space="preserve"> PAGEREF _Toc5975568 \h </w:instrText>
        </w:r>
        <w:r>
          <w:rPr>
            <w:noProof/>
          </w:rPr>
        </w:r>
      </w:ins>
      <w:r>
        <w:rPr>
          <w:noProof/>
        </w:rPr>
        <w:fldChar w:fldCharType="separate"/>
      </w:r>
      <w:ins w:id="13" w:author="GARBE, BIRGER" w:date="2019-04-12T15:32:00Z">
        <w:r>
          <w:rPr>
            <w:noProof/>
          </w:rPr>
          <w:t>2</w:t>
        </w:r>
        <w:r>
          <w:rPr>
            <w:noProof/>
          </w:rPr>
          <w:fldChar w:fldCharType="end"/>
        </w:r>
        <w:r w:rsidRPr="003F332A">
          <w:rPr>
            <w:rStyle w:val="Hyperlink"/>
            <w:noProof/>
          </w:rPr>
          <w:fldChar w:fldCharType="end"/>
        </w:r>
      </w:ins>
    </w:p>
    <w:p w14:paraId="2B2F6FAE" w14:textId="71EFD732" w:rsidR="00BE38C7" w:rsidRDefault="00BE38C7">
      <w:pPr>
        <w:pStyle w:val="Verzeichnis2"/>
        <w:tabs>
          <w:tab w:val="right" w:leader="dot" w:pos="9628"/>
        </w:tabs>
        <w:rPr>
          <w:ins w:id="14" w:author="GARBE, BIRGER" w:date="2019-04-12T15:32:00Z"/>
          <w:rFonts w:asciiTheme="minorHAnsi" w:eastAsiaTheme="minorEastAsia" w:hAnsiTheme="minorHAnsi" w:cstheme="minorBidi"/>
          <w:noProof/>
          <w:kern w:val="0"/>
          <w:sz w:val="22"/>
          <w:szCs w:val="22"/>
          <w:lang w:eastAsia="de-DE" w:bidi="ar-SA"/>
        </w:rPr>
      </w:pPr>
      <w:ins w:id="15"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"_Toc5975569"</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Extension „Kite Plan Generator“</w:t>
        </w:r>
        <w:r>
          <w:rPr>
            <w:noProof/>
          </w:rPr>
          <w:tab/>
        </w:r>
        <w:r>
          <w:rPr>
            <w:noProof/>
          </w:rPr>
          <w:fldChar w:fldCharType="begin"/>
        </w:r>
        <w:r>
          <w:rPr>
            <w:noProof/>
          </w:rPr>
          <w:instrText xml:space="preserve"> PAGEREF _Toc5975569 \h </w:instrText>
        </w:r>
        <w:r>
          <w:rPr>
            <w:noProof/>
          </w:rPr>
        </w:r>
      </w:ins>
      <w:r>
        <w:rPr>
          <w:noProof/>
        </w:rPr>
        <w:fldChar w:fldCharType="separate"/>
      </w:r>
      <w:ins w:id="16" w:author="GARBE, BIRGER" w:date="2019-04-12T15:32:00Z">
        <w:r>
          <w:rPr>
            <w:noProof/>
          </w:rPr>
          <w:t>2</w:t>
        </w:r>
        <w:r>
          <w:rPr>
            <w:noProof/>
          </w:rPr>
          <w:fldChar w:fldCharType="end"/>
        </w:r>
        <w:r w:rsidRPr="003F332A">
          <w:rPr>
            <w:rStyle w:val="Hyperlink"/>
            <w:noProof/>
          </w:rPr>
          <w:fldChar w:fldCharType="end"/>
        </w:r>
      </w:ins>
    </w:p>
    <w:p w14:paraId="55DC3376" w14:textId="0CE3456E" w:rsidR="00BE38C7" w:rsidRDefault="00BE38C7">
      <w:pPr>
        <w:pStyle w:val="Verzeichnis1"/>
        <w:tabs>
          <w:tab w:val="right" w:leader="dot" w:pos="9628"/>
        </w:tabs>
        <w:rPr>
          <w:ins w:id="17" w:author="GARBE, BIRGER" w:date="2019-04-12T15:32:00Z"/>
          <w:rFonts w:asciiTheme="minorHAnsi" w:eastAsiaTheme="minorEastAsia" w:hAnsiTheme="minorHAnsi" w:cstheme="minorBidi"/>
          <w:noProof/>
          <w:kern w:val="0"/>
          <w:sz w:val="22"/>
          <w:szCs w:val="22"/>
          <w:lang w:eastAsia="de-DE" w:bidi="ar-SA"/>
        </w:rPr>
      </w:pPr>
      <w:ins w:id="18"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"_Toc5975570"</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Installation</w:t>
        </w:r>
        <w:r>
          <w:rPr>
            <w:noProof/>
          </w:rPr>
          <w:tab/>
        </w:r>
        <w:r>
          <w:rPr>
            <w:noProof/>
          </w:rPr>
          <w:fldChar w:fldCharType="begin"/>
        </w:r>
        <w:r>
          <w:rPr>
            <w:noProof/>
          </w:rPr>
          <w:instrText xml:space="preserve"> PAGEREF _Toc5975570 \h </w:instrText>
        </w:r>
        <w:r>
          <w:rPr>
            <w:noProof/>
          </w:rPr>
        </w:r>
      </w:ins>
      <w:r>
        <w:rPr>
          <w:noProof/>
        </w:rPr>
        <w:fldChar w:fldCharType="separate"/>
      </w:r>
      <w:ins w:id="19" w:author="GARBE, BIRGER" w:date="2019-04-12T15:32:00Z">
        <w:r>
          <w:rPr>
            <w:noProof/>
          </w:rPr>
          <w:t>3</w:t>
        </w:r>
        <w:r>
          <w:rPr>
            <w:noProof/>
          </w:rPr>
          <w:fldChar w:fldCharType="end"/>
        </w:r>
        <w:r w:rsidRPr="003F332A">
          <w:rPr>
            <w:rStyle w:val="Hyperlink"/>
            <w:noProof/>
          </w:rPr>
          <w:fldChar w:fldCharType="end"/>
        </w:r>
      </w:ins>
    </w:p>
    <w:p w14:paraId="7BAF1A1E" w14:textId="467B3A74" w:rsidR="00BE38C7" w:rsidRDefault="00BE38C7">
      <w:pPr>
        <w:pStyle w:val="Verzeichnis2"/>
        <w:tabs>
          <w:tab w:val="right" w:leader="dot" w:pos="9628"/>
        </w:tabs>
        <w:rPr>
          <w:ins w:id="20" w:author="GARBE, BIRGER" w:date="2019-04-12T15:32:00Z"/>
          <w:rFonts w:asciiTheme="minorHAnsi" w:eastAsiaTheme="minorEastAsia" w:hAnsiTheme="minorHAnsi" w:cstheme="minorBidi"/>
          <w:noProof/>
          <w:kern w:val="0"/>
          <w:sz w:val="22"/>
          <w:szCs w:val="22"/>
          <w:lang w:eastAsia="de-DE" w:bidi="ar-SA"/>
        </w:rPr>
      </w:pPr>
      <w:ins w:id="21"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"_Toc5975571"</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Functional description</w:t>
        </w:r>
        <w:r>
          <w:rPr>
            <w:noProof/>
          </w:rPr>
          <w:tab/>
        </w:r>
        <w:r>
          <w:rPr>
            <w:noProof/>
          </w:rPr>
          <w:fldChar w:fldCharType="begin"/>
        </w:r>
        <w:r>
          <w:rPr>
            <w:noProof/>
          </w:rPr>
          <w:instrText xml:space="preserve"> PAGEREF _Toc5975571 \h </w:instrText>
        </w:r>
        <w:r>
          <w:rPr>
            <w:noProof/>
          </w:rPr>
        </w:r>
      </w:ins>
      <w:r>
        <w:rPr>
          <w:noProof/>
        </w:rPr>
        <w:fldChar w:fldCharType="separate"/>
      </w:r>
      <w:ins w:id="22" w:author="GARBE, BIRGER" w:date="2019-04-12T15:32:00Z">
        <w:r>
          <w:rPr>
            <w:noProof/>
          </w:rPr>
          <w:t>6</w:t>
        </w:r>
        <w:r>
          <w:rPr>
            <w:noProof/>
          </w:rPr>
          <w:fldChar w:fldCharType="end"/>
        </w:r>
        <w:r w:rsidRPr="003F332A">
          <w:rPr>
            <w:rStyle w:val="Hyperlink"/>
            <w:noProof/>
          </w:rPr>
          <w:fldChar w:fldCharType="end"/>
        </w:r>
      </w:ins>
    </w:p>
    <w:p w14:paraId="0789F274" w14:textId="5BF45AED" w:rsidR="00BE38C7" w:rsidRDefault="00BE38C7">
      <w:pPr>
        <w:pStyle w:val="Verzeichnis2"/>
        <w:tabs>
          <w:tab w:val="right" w:leader="dot" w:pos="9628"/>
        </w:tabs>
        <w:rPr>
          <w:ins w:id="23" w:author="GARBE, BIRGER" w:date="2019-04-12T15:32:00Z"/>
          <w:rFonts w:asciiTheme="minorHAnsi" w:eastAsiaTheme="minorEastAsia" w:hAnsiTheme="minorHAnsi" w:cstheme="minorBidi"/>
          <w:noProof/>
          <w:kern w:val="0"/>
          <w:sz w:val="22"/>
          <w:szCs w:val="22"/>
          <w:lang w:eastAsia="de-DE" w:bidi="ar-SA"/>
        </w:rPr>
      </w:pPr>
      <w:ins w:id="24"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"_Toc5975572"</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Output</w:t>
        </w:r>
        <w:r>
          <w:rPr>
            <w:noProof/>
          </w:rPr>
          <w:tab/>
        </w:r>
        <w:r>
          <w:rPr>
            <w:noProof/>
          </w:rPr>
          <w:fldChar w:fldCharType="begin"/>
        </w:r>
        <w:r>
          <w:rPr>
            <w:noProof/>
          </w:rPr>
          <w:instrText xml:space="preserve"> PAGEREF _Toc5975572 \h </w:instrText>
        </w:r>
        <w:r>
          <w:rPr>
            <w:noProof/>
          </w:rPr>
        </w:r>
      </w:ins>
      <w:r>
        <w:rPr>
          <w:noProof/>
        </w:rPr>
        <w:fldChar w:fldCharType="separate"/>
      </w:r>
      <w:ins w:id="25" w:author="GARBE, BIRGER" w:date="2019-04-12T15:32:00Z">
        <w:r>
          <w:rPr>
            <w:noProof/>
          </w:rPr>
          <w:t>17</w:t>
        </w:r>
        <w:r>
          <w:rPr>
            <w:noProof/>
          </w:rPr>
          <w:fldChar w:fldCharType="end"/>
        </w:r>
        <w:r w:rsidRPr="003F332A">
          <w:rPr>
            <w:rStyle w:val="Hyperlink"/>
            <w:noProof/>
          </w:rPr>
          <w:fldChar w:fldCharType="end"/>
        </w:r>
      </w:ins>
    </w:p>
    <w:p w14:paraId="522701DD" w14:textId="1697A0D3" w:rsidR="00BE38C7" w:rsidRDefault="00BE38C7">
      <w:pPr>
        <w:pStyle w:val="Verzeichnis1"/>
        <w:tabs>
          <w:tab w:val="right" w:leader="dot" w:pos="9628"/>
        </w:tabs>
        <w:rPr>
          <w:ins w:id="26" w:author="GARBE, BIRGER" w:date="2019-04-12T15:32:00Z"/>
          <w:rFonts w:asciiTheme="minorHAnsi" w:eastAsiaTheme="minorEastAsia" w:hAnsiTheme="minorHAnsi" w:cstheme="minorBidi"/>
          <w:noProof/>
          <w:kern w:val="0"/>
          <w:sz w:val="22"/>
          <w:szCs w:val="22"/>
          <w:lang w:eastAsia="de-DE" w:bidi="ar-SA"/>
        </w:rPr>
      </w:pPr>
      <w:ins w:id="27"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"_Toc5975573"</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Post processing</w:t>
        </w:r>
        <w:r>
          <w:rPr>
            <w:noProof/>
          </w:rPr>
          <w:tab/>
        </w:r>
        <w:r>
          <w:rPr>
            <w:noProof/>
          </w:rPr>
          <w:fldChar w:fldCharType="begin"/>
        </w:r>
        <w:r>
          <w:rPr>
            <w:noProof/>
          </w:rPr>
          <w:instrText xml:space="preserve"> PAGEREF _Toc5975573 \h </w:instrText>
        </w:r>
        <w:r>
          <w:rPr>
            <w:noProof/>
          </w:rPr>
        </w:r>
      </w:ins>
      <w:r>
        <w:rPr>
          <w:noProof/>
        </w:rPr>
        <w:fldChar w:fldCharType="separate"/>
      </w:r>
      <w:ins w:id="28" w:author="GARBE, BIRGER" w:date="2019-04-12T15:32:00Z">
        <w:r>
          <w:rPr>
            <w:noProof/>
          </w:rPr>
          <w:t>24</w:t>
        </w:r>
        <w:r>
          <w:rPr>
            <w:noProof/>
          </w:rPr>
          <w:fldChar w:fldCharType="end"/>
        </w:r>
        <w:r w:rsidRPr="003F332A">
          <w:rPr>
            <w:rStyle w:val="Hyperlink"/>
            <w:noProof/>
          </w:rPr>
          <w:fldChar w:fldCharType="end"/>
        </w:r>
      </w:ins>
    </w:p>
    <w:p w14:paraId="3D7F5E31" w14:textId="7B1F25A8" w:rsidR="00BE38C7" w:rsidRDefault="00BE38C7">
      <w:pPr>
        <w:pStyle w:val="Verzeichnis1"/>
        <w:tabs>
          <w:tab w:val="right" w:leader="dot" w:pos="9628"/>
        </w:tabs>
        <w:rPr>
          <w:ins w:id="29" w:author="GARBE, BIRGER" w:date="2019-04-12T15:32:00Z"/>
          <w:rFonts w:asciiTheme="minorHAnsi" w:eastAsiaTheme="minorEastAsia" w:hAnsiTheme="minorHAnsi" w:cstheme="minorBidi"/>
          <w:noProof/>
          <w:kern w:val="0"/>
          <w:sz w:val="22"/>
          <w:szCs w:val="22"/>
          <w:lang w:eastAsia="de-DE" w:bidi="ar-SA"/>
        </w:rPr>
      </w:pPr>
      <w:ins w:id="30"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"_Toc5975574"</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3D Model</w:t>
        </w:r>
        <w:r>
          <w:rPr>
            <w:noProof/>
          </w:rPr>
          <w:tab/>
        </w:r>
        <w:r>
          <w:rPr>
            <w:noProof/>
          </w:rPr>
          <w:fldChar w:fldCharType="begin"/>
        </w:r>
        <w:r>
          <w:rPr>
            <w:noProof/>
          </w:rPr>
          <w:instrText xml:space="preserve"> PAGEREF _Toc5975574 \h </w:instrText>
        </w:r>
        <w:r>
          <w:rPr>
            <w:noProof/>
          </w:rPr>
        </w:r>
      </w:ins>
      <w:r>
        <w:rPr>
          <w:noProof/>
        </w:rPr>
        <w:fldChar w:fldCharType="separate"/>
      </w:r>
      <w:ins w:id="31" w:author="GARBE, BIRGER" w:date="2019-04-12T15:32:00Z">
        <w:r>
          <w:rPr>
            <w:noProof/>
          </w:rPr>
          <w:t>25</w:t>
        </w:r>
        <w:r>
          <w:rPr>
            <w:noProof/>
          </w:rPr>
          <w:fldChar w:fldCharType="end"/>
        </w:r>
        <w:r w:rsidRPr="003F332A">
          <w:rPr>
            <w:rStyle w:val="Hyperlink"/>
            <w:noProof/>
          </w:rPr>
          <w:fldChar w:fldCharType="end"/>
        </w:r>
      </w:ins>
    </w:p>
    <w:p w14:paraId="5A4D4EA6" w14:textId="03B1E492" w:rsidR="00BE38C7" w:rsidRDefault="00BE38C7">
      <w:pPr>
        <w:pStyle w:val="Verzeichnis2"/>
        <w:tabs>
          <w:tab w:val="right" w:leader="dot" w:pos="9628"/>
        </w:tabs>
        <w:rPr>
          <w:ins w:id="32" w:author="GARBE, BIRGER" w:date="2019-04-12T15:32:00Z"/>
          <w:rFonts w:asciiTheme="minorHAnsi" w:eastAsiaTheme="minorEastAsia" w:hAnsiTheme="minorHAnsi" w:cstheme="minorBidi"/>
          <w:noProof/>
          <w:kern w:val="0"/>
          <w:sz w:val="22"/>
          <w:szCs w:val="22"/>
          <w:lang w:eastAsia="de-DE" w:bidi="ar-SA"/>
        </w:rPr>
      </w:pPr>
      <w:ins w:id="33"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"_Toc5975575"</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rPr>
          <w:t>Sail Texture</w:t>
        </w:r>
        <w:r>
          <w:rPr>
            <w:noProof/>
          </w:rPr>
          <w:tab/>
        </w:r>
        <w:r>
          <w:rPr>
            <w:noProof/>
          </w:rPr>
          <w:fldChar w:fldCharType="begin"/>
        </w:r>
        <w:r>
          <w:rPr>
            <w:noProof/>
          </w:rPr>
          <w:instrText xml:space="preserve"> PAGEREF _Toc5975575 \h </w:instrText>
        </w:r>
        <w:r>
          <w:rPr>
            <w:noProof/>
          </w:rPr>
        </w:r>
      </w:ins>
      <w:r>
        <w:rPr>
          <w:noProof/>
        </w:rPr>
        <w:fldChar w:fldCharType="separate"/>
      </w:r>
      <w:ins w:id="34" w:author="GARBE, BIRGER" w:date="2019-04-12T15:32:00Z">
        <w:r>
          <w:rPr>
            <w:noProof/>
          </w:rPr>
          <w:t>26</w:t>
        </w:r>
        <w:r>
          <w:rPr>
            <w:noProof/>
          </w:rPr>
          <w:fldChar w:fldCharType="end"/>
        </w:r>
        <w:r w:rsidRPr="003F332A">
          <w:rPr>
            <w:rStyle w:val="Hyperlink"/>
            <w:noProof/>
          </w:rPr>
          <w:fldChar w:fldCharType="end"/>
        </w:r>
      </w:ins>
    </w:p>
    <w:p w14:paraId="62CF0FC4" w14:textId="0FC9EFA1" w:rsidR="00BE38C7" w:rsidRDefault="00BE38C7">
      <w:pPr>
        <w:pStyle w:val="Verzeichnis2"/>
        <w:tabs>
          <w:tab w:val="right" w:leader="dot" w:pos="9628"/>
        </w:tabs>
        <w:rPr>
          <w:ins w:id="35" w:author="GARBE, BIRGER" w:date="2019-04-12T15:32:00Z"/>
          <w:rFonts w:asciiTheme="minorHAnsi" w:eastAsiaTheme="minorEastAsia" w:hAnsiTheme="minorHAnsi" w:cstheme="minorBidi"/>
          <w:noProof/>
          <w:kern w:val="0"/>
          <w:sz w:val="22"/>
          <w:szCs w:val="22"/>
          <w:lang w:eastAsia="de-DE" w:bidi="ar-SA"/>
        </w:rPr>
      </w:pPr>
      <w:ins w:id="36"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"_Toc5975576"</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rPr>
          <w:t>Viewer</w:t>
        </w:r>
        <w:r>
          <w:rPr>
            <w:noProof/>
          </w:rPr>
          <w:tab/>
        </w:r>
        <w:r>
          <w:rPr>
            <w:noProof/>
          </w:rPr>
          <w:fldChar w:fldCharType="begin"/>
        </w:r>
        <w:r>
          <w:rPr>
            <w:noProof/>
          </w:rPr>
          <w:instrText xml:space="preserve"> PAGEREF _Toc5975576 \h </w:instrText>
        </w:r>
        <w:r>
          <w:rPr>
            <w:noProof/>
          </w:rPr>
        </w:r>
      </w:ins>
      <w:r>
        <w:rPr>
          <w:noProof/>
        </w:rPr>
        <w:fldChar w:fldCharType="separate"/>
      </w:r>
      <w:ins w:id="37" w:author="GARBE, BIRGER" w:date="2019-04-12T15:32:00Z">
        <w:r>
          <w:rPr>
            <w:noProof/>
          </w:rPr>
          <w:t>29</w:t>
        </w:r>
        <w:r>
          <w:rPr>
            <w:noProof/>
          </w:rPr>
          <w:fldChar w:fldCharType="end"/>
        </w:r>
        <w:r w:rsidRPr="003F332A">
          <w:rPr>
            <w:rStyle w:val="Hyperlink"/>
            <w:noProof/>
          </w:rPr>
          <w:fldChar w:fldCharType="end"/>
        </w:r>
      </w:ins>
    </w:p>
    <w:p w14:paraId="3C9CCDC3" w14:textId="15458E2E" w:rsidR="00BE38C7" w:rsidRDefault="00BE38C7">
      <w:pPr>
        <w:pStyle w:val="Verzeichnis1"/>
        <w:tabs>
          <w:tab w:val="right" w:leader="dot" w:pos="9628"/>
        </w:tabs>
        <w:rPr>
          <w:ins w:id="38" w:author="GARBE, BIRGER" w:date="2019-04-12T15:32:00Z"/>
          <w:rFonts w:asciiTheme="minorHAnsi" w:eastAsiaTheme="minorEastAsia" w:hAnsiTheme="minorHAnsi" w:cstheme="minorBidi"/>
          <w:noProof/>
          <w:kern w:val="0"/>
          <w:sz w:val="22"/>
          <w:szCs w:val="22"/>
          <w:lang w:eastAsia="de-DE" w:bidi="ar-SA"/>
        </w:rPr>
      </w:pPr>
      <w:ins w:id="39"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"_Toc5975577"</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GB"/>
          </w:rPr>
          <w:t>References</w:t>
        </w:r>
        <w:r>
          <w:rPr>
            <w:noProof/>
          </w:rPr>
          <w:tab/>
        </w:r>
        <w:r>
          <w:rPr>
            <w:noProof/>
          </w:rPr>
          <w:fldChar w:fldCharType="begin"/>
        </w:r>
        <w:r>
          <w:rPr>
            <w:noProof/>
          </w:rPr>
          <w:instrText xml:space="preserve"> PAGEREF _Toc5975577 \h </w:instrText>
        </w:r>
        <w:r>
          <w:rPr>
            <w:noProof/>
          </w:rPr>
        </w:r>
      </w:ins>
      <w:r>
        <w:rPr>
          <w:noProof/>
        </w:rPr>
        <w:fldChar w:fldCharType="separate"/>
      </w:r>
      <w:ins w:id="40" w:author="GARBE, BIRGER" w:date="2019-04-12T15:32:00Z">
        <w:r>
          <w:rPr>
            <w:noProof/>
          </w:rPr>
          <w:t>32</w:t>
        </w:r>
        <w:r>
          <w:rPr>
            <w:noProof/>
          </w:rPr>
          <w:fldChar w:fldCharType="end"/>
        </w:r>
        <w:r w:rsidRPr="003F332A">
          <w:rPr>
            <w:rStyle w:val="Hyperlink"/>
            <w:noProof/>
          </w:rPr>
          <w:fldChar w:fldCharType="end"/>
        </w:r>
      </w:ins>
    </w:p>
    <w:p w14:paraId="668E7978" w14:textId="095B5C04" w:rsidR="00BE38C7" w:rsidRDefault="00BE38C7">
      <w:pPr>
        <w:pStyle w:val="Verzeichnis1"/>
        <w:tabs>
          <w:tab w:val="right" w:leader="dot" w:pos="9628"/>
        </w:tabs>
        <w:rPr>
          <w:ins w:id="41" w:author="GARBE, BIRGER" w:date="2019-04-12T15:32:00Z"/>
          <w:rFonts w:asciiTheme="minorHAnsi" w:eastAsiaTheme="minorEastAsia" w:hAnsiTheme="minorHAnsi" w:cstheme="minorBidi"/>
          <w:noProof/>
          <w:kern w:val="0"/>
          <w:sz w:val="22"/>
          <w:szCs w:val="22"/>
          <w:lang w:eastAsia="de-DE" w:bidi="ar-SA"/>
        </w:rPr>
      </w:pPr>
      <w:ins w:id="42" w:author="GARBE, BIRGER" w:date="2019-04-12T15:32:00Z">
        <w:r w:rsidRPr="003F332A">
          <w:rPr>
            <w:rStyle w:val="Hyperlink"/>
            <w:noProof/>
          </w:rPr>
          <w:fldChar w:fldCharType="begin"/>
        </w:r>
        <w:r w:rsidRPr="003F332A">
          <w:rPr>
            <w:rStyle w:val="Hyperlink"/>
            <w:noProof/>
          </w:rPr>
          <w:instrText xml:space="preserve"> </w:instrText>
        </w:r>
        <w:r>
          <w:rPr>
            <w:noProof/>
          </w:rPr>
          <w:instrText>HYPERLINK \l "_Toc5975578"</w:instrText>
        </w:r>
        <w:r w:rsidRPr="003F332A">
          <w:rPr>
            <w:rStyle w:val="Hyperlink"/>
            <w:noProof/>
          </w:rPr>
          <w:instrText xml:space="preserve"> </w:instrText>
        </w:r>
        <w:r w:rsidRPr="003F332A">
          <w:rPr>
            <w:rStyle w:val="Hyperlink"/>
            <w:noProof/>
          </w:rPr>
        </w:r>
        <w:r w:rsidRPr="003F332A">
          <w:rPr>
            <w:rStyle w:val="Hyperlink"/>
            <w:noProof/>
          </w:rPr>
          <w:fldChar w:fldCharType="separate"/>
        </w:r>
        <w:r w:rsidRPr="003F332A">
          <w:rPr>
            <w:rStyle w:val="Hyperlink"/>
            <w:noProof/>
            <w:lang w:val="en-US"/>
          </w:rPr>
          <w:t>Note of thanks</w:t>
        </w:r>
        <w:r>
          <w:rPr>
            <w:noProof/>
          </w:rPr>
          <w:tab/>
        </w:r>
        <w:r>
          <w:rPr>
            <w:noProof/>
          </w:rPr>
          <w:fldChar w:fldCharType="begin"/>
        </w:r>
        <w:r>
          <w:rPr>
            <w:noProof/>
          </w:rPr>
          <w:instrText xml:space="preserve"> PAGEREF _Toc5975578 \h </w:instrText>
        </w:r>
        <w:r>
          <w:rPr>
            <w:noProof/>
          </w:rPr>
        </w:r>
      </w:ins>
      <w:r>
        <w:rPr>
          <w:noProof/>
        </w:rPr>
        <w:fldChar w:fldCharType="separate"/>
      </w:r>
      <w:ins w:id="43" w:author="GARBE, BIRGER" w:date="2019-04-12T15:32:00Z">
        <w:r>
          <w:rPr>
            <w:noProof/>
          </w:rPr>
          <w:t>32</w:t>
        </w:r>
        <w:r>
          <w:rPr>
            <w:noProof/>
          </w:rPr>
          <w:fldChar w:fldCharType="end"/>
        </w:r>
        <w:r w:rsidRPr="003F332A">
          <w:rPr>
            <w:rStyle w:val="Hyperlink"/>
            <w:noProof/>
          </w:rPr>
          <w:fldChar w:fldCharType="end"/>
        </w:r>
      </w:ins>
    </w:p>
    <w:p w14:paraId="5DDDD5E5" w14:textId="046374D2" w:rsidR="00EF18E3" w:rsidRPr="00DB5744" w:rsidDel="00BE38C7" w:rsidRDefault="00EF18E3">
      <w:pPr>
        <w:pStyle w:val="Verzeichnis1"/>
        <w:tabs>
          <w:tab w:val="right" w:leader="dot" w:pos="9628"/>
        </w:tabs>
        <w:rPr>
          <w:del w:id="44" w:author="GARBE, BIRGER" w:date="2019-04-12T15:32:00Z"/>
          <w:rFonts w:asciiTheme="minorHAnsi" w:eastAsiaTheme="minorEastAsia" w:hAnsiTheme="minorHAnsi" w:cstheme="minorBidi"/>
          <w:noProof/>
          <w:kern w:val="0"/>
          <w:sz w:val="22"/>
          <w:szCs w:val="22"/>
          <w:lang w:val="en-GB" w:eastAsia="de-DE" w:bidi="ar-SA"/>
        </w:rPr>
      </w:pPr>
      <w:del w:id="45" w:author="GARBE, BIRGER" w:date="2019-04-12T15:32:00Z">
        <w:r w:rsidRPr="00BE38C7" w:rsidDel="00BE38C7">
          <w:rPr>
            <w:rStyle w:val="Hyperlink"/>
            <w:noProof/>
            <w:lang w:val="en-GB"/>
            <w:rPrChange w:id="46" w:author="GARBE, BIRGER" w:date="2019-04-12T15:32:00Z">
              <w:rPr>
                <w:rStyle w:val="Hyperlink"/>
                <w:noProof/>
                <w:lang w:val="en-GB"/>
              </w:rPr>
            </w:rPrChange>
          </w:rPr>
          <w:delText>Introduction</w:delText>
        </w:r>
        <w:r w:rsidRPr="00DB5744" w:rsidDel="00BE38C7">
          <w:rPr>
            <w:noProof/>
            <w:lang w:val="en-GB"/>
          </w:rPr>
          <w:tab/>
          <w:delText>2</w:delText>
        </w:r>
      </w:del>
    </w:p>
    <w:p w14:paraId="22639D0B" w14:textId="1E252912" w:rsidR="00EF18E3" w:rsidRPr="00DB5744" w:rsidDel="00BE38C7" w:rsidRDefault="00EF18E3">
      <w:pPr>
        <w:pStyle w:val="Verzeichnis2"/>
        <w:tabs>
          <w:tab w:val="right" w:leader="dot" w:pos="9628"/>
        </w:tabs>
        <w:rPr>
          <w:del w:id="47" w:author="GARBE, BIRGER" w:date="2019-04-12T15:32:00Z"/>
          <w:rFonts w:asciiTheme="minorHAnsi" w:eastAsiaTheme="minorEastAsia" w:hAnsiTheme="minorHAnsi" w:cstheme="minorBidi"/>
          <w:noProof/>
          <w:kern w:val="0"/>
          <w:sz w:val="22"/>
          <w:szCs w:val="22"/>
          <w:lang w:val="en-GB" w:eastAsia="de-DE" w:bidi="ar-SA"/>
        </w:rPr>
      </w:pPr>
      <w:del w:id="48" w:author="GARBE, BIRGER" w:date="2019-04-12T15:32:00Z">
        <w:r w:rsidRPr="00BE38C7" w:rsidDel="00BE38C7">
          <w:rPr>
            <w:rStyle w:val="Hyperlink"/>
            <w:noProof/>
            <w:lang w:val="en-GB"/>
            <w:rPrChange w:id="49" w:author="GARBE, BIRGER" w:date="2019-04-12T15:32:00Z">
              <w:rPr>
                <w:rStyle w:val="Hyperlink"/>
                <w:noProof/>
                <w:lang w:val="en-GB"/>
              </w:rPr>
            </w:rPrChange>
          </w:rPr>
          <w:delText>Program „Inkscape“</w:delText>
        </w:r>
        <w:r w:rsidRPr="00DB5744" w:rsidDel="00BE38C7">
          <w:rPr>
            <w:noProof/>
            <w:lang w:val="en-GB"/>
          </w:rPr>
          <w:tab/>
          <w:delText>2</w:delText>
        </w:r>
      </w:del>
    </w:p>
    <w:p w14:paraId="628C6338" w14:textId="345E5378" w:rsidR="00EF18E3" w:rsidRPr="00DB5744" w:rsidDel="00BE38C7" w:rsidRDefault="00EF18E3">
      <w:pPr>
        <w:pStyle w:val="Verzeichnis2"/>
        <w:tabs>
          <w:tab w:val="right" w:leader="dot" w:pos="9628"/>
        </w:tabs>
        <w:rPr>
          <w:del w:id="50" w:author="GARBE, BIRGER" w:date="2019-04-12T15:32:00Z"/>
          <w:rFonts w:asciiTheme="minorHAnsi" w:eastAsiaTheme="minorEastAsia" w:hAnsiTheme="minorHAnsi" w:cstheme="minorBidi"/>
          <w:noProof/>
          <w:kern w:val="0"/>
          <w:sz w:val="22"/>
          <w:szCs w:val="22"/>
          <w:lang w:val="en-GB" w:eastAsia="de-DE" w:bidi="ar-SA"/>
        </w:rPr>
      </w:pPr>
      <w:del w:id="51" w:author="GARBE, BIRGER" w:date="2019-04-12T15:32:00Z">
        <w:r w:rsidRPr="00BE38C7" w:rsidDel="00BE38C7">
          <w:rPr>
            <w:rStyle w:val="Hyperlink"/>
            <w:noProof/>
            <w:lang w:val="en-GB"/>
            <w:rPrChange w:id="52" w:author="GARBE, BIRGER" w:date="2019-04-12T15:32:00Z">
              <w:rPr>
                <w:rStyle w:val="Hyperlink"/>
                <w:noProof/>
                <w:lang w:val="en-GB"/>
              </w:rPr>
            </w:rPrChange>
          </w:rPr>
          <w:delText>Extension „Kite Plan Generator“</w:delText>
        </w:r>
        <w:r w:rsidRPr="00DB5744" w:rsidDel="00BE38C7">
          <w:rPr>
            <w:noProof/>
            <w:lang w:val="en-GB"/>
          </w:rPr>
          <w:tab/>
          <w:delText>2</w:delText>
        </w:r>
      </w:del>
    </w:p>
    <w:p w14:paraId="3EC74C56" w14:textId="7001BAA8" w:rsidR="00EF18E3" w:rsidRPr="00DB5744" w:rsidDel="00BE38C7" w:rsidRDefault="00EF18E3">
      <w:pPr>
        <w:pStyle w:val="Verzeichnis1"/>
        <w:tabs>
          <w:tab w:val="right" w:leader="dot" w:pos="9628"/>
        </w:tabs>
        <w:rPr>
          <w:del w:id="53" w:author="GARBE, BIRGER" w:date="2019-04-12T15:32:00Z"/>
          <w:rFonts w:asciiTheme="minorHAnsi" w:eastAsiaTheme="minorEastAsia" w:hAnsiTheme="minorHAnsi" w:cstheme="minorBidi"/>
          <w:noProof/>
          <w:kern w:val="0"/>
          <w:sz w:val="22"/>
          <w:szCs w:val="22"/>
          <w:lang w:val="en-GB" w:eastAsia="de-DE" w:bidi="ar-SA"/>
        </w:rPr>
      </w:pPr>
      <w:del w:id="54" w:author="GARBE, BIRGER" w:date="2019-04-12T15:32:00Z">
        <w:r w:rsidRPr="00BE38C7" w:rsidDel="00BE38C7">
          <w:rPr>
            <w:rStyle w:val="Hyperlink"/>
            <w:noProof/>
            <w:lang w:val="en-GB"/>
            <w:rPrChange w:id="55" w:author="GARBE, BIRGER" w:date="2019-04-12T15:32:00Z">
              <w:rPr>
                <w:rStyle w:val="Hyperlink"/>
                <w:noProof/>
                <w:lang w:val="en-GB"/>
              </w:rPr>
            </w:rPrChange>
          </w:rPr>
          <w:delText>Installation</w:delText>
        </w:r>
        <w:r w:rsidRPr="00DB5744" w:rsidDel="00BE38C7">
          <w:rPr>
            <w:noProof/>
            <w:lang w:val="en-GB"/>
          </w:rPr>
          <w:tab/>
          <w:delText>3</w:delText>
        </w:r>
      </w:del>
    </w:p>
    <w:p w14:paraId="7EC855C8" w14:textId="7E93315B" w:rsidR="00EF18E3" w:rsidRPr="00DB5744" w:rsidDel="00BE38C7" w:rsidRDefault="00EF18E3">
      <w:pPr>
        <w:pStyle w:val="Verzeichnis2"/>
        <w:tabs>
          <w:tab w:val="right" w:leader="dot" w:pos="9628"/>
        </w:tabs>
        <w:rPr>
          <w:del w:id="56" w:author="GARBE, BIRGER" w:date="2019-04-12T15:32:00Z"/>
          <w:rFonts w:asciiTheme="minorHAnsi" w:eastAsiaTheme="minorEastAsia" w:hAnsiTheme="minorHAnsi" w:cstheme="minorBidi"/>
          <w:noProof/>
          <w:kern w:val="0"/>
          <w:sz w:val="22"/>
          <w:szCs w:val="22"/>
          <w:lang w:val="en-GB" w:eastAsia="de-DE" w:bidi="ar-SA"/>
        </w:rPr>
      </w:pPr>
      <w:del w:id="57" w:author="GARBE, BIRGER" w:date="2019-04-12T15:32:00Z">
        <w:r w:rsidRPr="00BE38C7" w:rsidDel="00BE38C7">
          <w:rPr>
            <w:rStyle w:val="Hyperlink"/>
            <w:noProof/>
            <w:lang w:val="en-GB"/>
            <w:rPrChange w:id="58" w:author="GARBE, BIRGER" w:date="2019-04-12T15:32:00Z">
              <w:rPr>
                <w:rStyle w:val="Hyperlink"/>
                <w:noProof/>
                <w:lang w:val="en-GB"/>
              </w:rPr>
            </w:rPrChange>
          </w:rPr>
          <w:delText>Functional description</w:delText>
        </w:r>
        <w:r w:rsidRPr="00DB5744" w:rsidDel="00BE38C7">
          <w:rPr>
            <w:noProof/>
            <w:lang w:val="en-GB"/>
          </w:rPr>
          <w:tab/>
          <w:delText>6</w:delText>
        </w:r>
      </w:del>
    </w:p>
    <w:p w14:paraId="668FD1FD" w14:textId="74283E48" w:rsidR="00EF18E3" w:rsidRPr="00DB5744" w:rsidDel="00BE38C7" w:rsidRDefault="00EF18E3">
      <w:pPr>
        <w:pStyle w:val="Verzeichnis2"/>
        <w:tabs>
          <w:tab w:val="right" w:leader="dot" w:pos="9628"/>
        </w:tabs>
        <w:rPr>
          <w:del w:id="59" w:author="GARBE, BIRGER" w:date="2019-04-12T15:32:00Z"/>
          <w:rFonts w:asciiTheme="minorHAnsi" w:eastAsiaTheme="minorEastAsia" w:hAnsiTheme="minorHAnsi" w:cstheme="minorBidi"/>
          <w:noProof/>
          <w:kern w:val="0"/>
          <w:sz w:val="22"/>
          <w:szCs w:val="22"/>
          <w:lang w:val="en-GB" w:eastAsia="de-DE" w:bidi="ar-SA"/>
        </w:rPr>
      </w:pPr>
      <w:del w:id="60" w:author="GARBE, BIRGER" w:date="2019-04-12T15:32:00Z">
        <w:r w:rsidRPr="00BE38C7" w:rsidDel="00BE38C7">
          <w:rPr>
            <w:rStyle w:val="Hyperlink"/>
            <w:noProof/>
            <w:lang w:val="en-GB"/>
            <w:rPrChange w:id="61" w:author="GARBE, BIRGER" w:date="2019-04-12T15:32:00Z">
              <w:rPr>
                <w:rStyle w:val="Hyperlink"/>
                <w:noProof/>
                <w:lang w:val="en-GB"/>
              </w:rPr>
            </w:rPrChange>
          </w:rPr>
          <w:delText>Output</w:delText>
        </w:r>
        <w:r w:rsidRPr="00DB5744" w:rsidDel="00BE38C7">
          <w:rPr>
            <w:noProof/>
            <w:lang w:val="en-GB"/>
          </w:rPr>
          <w:tab/>
          <w:delText>17</w:delText>
        </w:r>
      </w:del>
    </w:p>
    <w:p w14:paraId="3677CC53" w14:textId="77C11694" w:rsidR="00EF18E3" w:rsidRPr="00DB5744" w:rsidDel="00BE38C7" w:rsidRDefault="00EF18E3">
      <w:pPr>
        <w:pStyle w:val="Verzeichnis1"/>
        <w:tabs>
          <w:tab w:val="right" w:leader="dot" w:pos="9628"/>
        </w:tabs>
        <w:rPr>
          <w:del w:id="62" w:author="GARBE, BIRGER" w:date="2019-04-12T15:32:00Z"/>
          <w:rFonts w:asciiTheme="minorHAnsi" w:eastAsiaTheme="minorEastAsia" w:hAnsiTheme="minorHAnsi" w:cstheme="minorBidi"/>
          <w:noProof/>
          <w:kern w:val="0"/>
          <w:sz w:val="22"/>
          <w:szCs w:val="22"/>
          <w:lang w:val="en-GB" w:eastAsia="de-DE" w:bidi="ar-SA"/>
        </w:rPr>
      </w:pPr>
      <w:del w:id="63" w:author="GARBE, BIRGER" w:date="2019-04-12T15:32:00Z">
        <w:r w:rsidRPr="00BE38C7" w:rsidDel="00BE38C7">
          <w:rPr>
            <w:rStyle w:val="Hyperlink"/>
            <w:noProof/>
            <w:lang w:val="en-GB"/>
            <w:rPrChange w:id="64" w:author="GARBE, BIRGER" w:date="2019-04-12T15:32:00Z">
              <w:rPr>
                <w:rStyle w:val="Hyperlink"/>
                <w:noProof/>
                <w:lang w:val="en-GB"/>
              </w:rPr>
            </w:rPrChange>
          </w:rPr>
          <w:delText>Post processing</w:delText>
        </w:r>
        <w:r w:rsidRPr="00DB5744" w:rsidDel="00BE38C7">
          <w:rPr>
            <w:noProof/>
            <w:lang w:val="en-GB"/>
          </w:rPr>
          <w:tab/>
          <w:delText>24</w:delText>
        </w:r>
      </w:del>
    </w:p>
    <w:p w14:paraId="2CE657D5" w14:textId="7959C488" w:rsidR="00EF18E3" w:rsidRPr="00DB5744" w:rsidDel="00BE38C7" w:rsidRDefault="00EF18E3">
      <w:pPr>
        <w:pStyle w:val="Verzeichnis1"/>
        <w:tabs>
          <w:tab w:val="right" w:leader="dot" w:pos="9628"/>
        </w:tabs>
        <w:rPr>
          <w:del w:id="65" w:author="GARBE, BIRGER" w:date="2019-04-12T15:32:00Z"/>
          <w:rFonts w:asciiTheme="minorHAnsi" w:eastAsiaTheme="minorEastAsia" w:hAnsiTheme="minorHAnsi" w:cstheme="minorBidi"/>
          <w:noProof/>
          <w:kern w:val="0"/>
          <w:sz w:val="22"/>
          <w:szCs w:val="22"/>
          <w:lang w:val="en-GB" w:eastAsia="de-DE" w:bidi="ar-SA"/>
        </w:rPr>
      </w:pPr>
      <w:del w:id="66" w:author="GARBE, BIRGER" w:date="2019-04-12T15:32:00Z">
        <w:r w:rsidRPr="00BE38C7" w:rsidDel="00BE38C7">
          <w:rPr>
            <w:rStyle w:val="Hyperlink"/>
            <w:noProof/>
            <w:lang w:val="en-GB"/>
            <w:rPrChange w:id="67" w:author="GARBE, BIRGER" w:date="2019-04-12T15:32:00Z">
              <w:rPr>
                <w:rStyle w:val="Hyperlink"/>
                <w:noProof/>
                <w:lang w:val="en-GB"/>
              </w:rPr>
            </w:rPrChange>
          </w:rPr>
          <w:delText>3D Model</w:delText>
        </w:r>
        <w:r w:rsidRPr="00DB5744" w:rsidDel="00BE38C7">
          <w:rPr>
            <w:noProof/>
            <w:lang w:val="en-GB"/>
          </w:rPr>
          <w:tab/>
          <w:delText>25</w:delText>
        </w:r>
      </w:del>
    </w:p>
    <w:p w14:paraId="1BC44B64" w14:textId="3661B123" w:rsidR="00EF18E3" w:rsidRPr="00DB5744" w:rsidDel="00BE38C7" w:rsidRDefault="00EF18E3">
      <w:pPr>
        <w:pStyle w:val="Verzeichnis1"/>
        <w:tabs>
          <w:tab w:val="right" w:leader="dot" w:pos="9628"/>
        </w:tabs>
        <w:rPr>
          <w:del w:id="68" w:author="GARBE, BIRGER" w:date="2019-04-12T15:32:00Z"/>
          <w:rFonts w:asciiTheme="minorHAnsi" w:eastAsiaTheme="minorEastAsia" w:hAnsiTheme="minorHAnsi" w:cstheme="minorBidi"/>
          <w:noProof/>
          <w:kern w:val="0"/>
          <w:sz w:val="22"/>
          <w:szCs w:val="22"/>
          <w:lang w:val="en-GB" w:eastAsia="de-DE" w:bidi="ar-SA"/>
        </w:rPr>
      </w:pPr>
      <w:del w:id="69" w:author="GARBE, BIRGER" w:date="2019-04-12T15:32:00Z">
        <w:r w:rsidRPr="00BE38C7" w:rsidDel="00BE38C7">
          <w:rPr>
            <w:rStyle w:val="Hyperlink"/>
            <w:noProof/>
            <w:lang w:val="en-GB"/>
            <w:rPrChange w:id="70" w:author="GARBE, BIRGER" w:date="2019-04-12T15:32:00Z">
              <w:rPr>
                <w:rStyle w:val="Hyperlink"/>
                <w:noProof/>
                <w:lang w:val="en-GB"/>
              </w:rPr>
            </w:rPrChange>
          </w:rPr>
          <w:delText>References</w:delText>
        </w:r>
        <w:r w:rsidRPr="00DB5744" w:rsidDel="00BE38C7">
          <w:rPr>
            <w:noProof/>
            <w:lang w:val="en-GB"/>
          </w:rPr>
          <w:tab/>
          <w:delText>27</w:delText>
        </w:r>
      </w:del>
    </w:p>
    <w:p w14:paraId="548CF9F8" w14:textId="77777777" w:rsidR="007A68EB" w:rsidRPr="00DB5744" w:rsidRDefault="008045AB">
      <w:pPr>
        <w:pStyle w:val="berschrift1"/>
        <w:rPr>
          <w:lang w:val="en-GB"/>
        </w:rPr>
      </w:pPr>
      <w:r w:rsidRPr="00DB5744">
        <w:rPr>
          <w:i/>
          <w:iCs/>
          <w:lang w:val="en-GB"/>
        </w:rPr>
        <w:lastRenderedPageBreak/>
        <w:fldChar w:fldCharType="end"/>
      </w:r>
      <w:bookmarkStart w:id="71" w:name="__RefHeading___Toc1077_2089378088"/>
      <w:bookmarkStart w:id="72" w:name="_Toc5975567"/>
      <w:bookmarkStart w:id="73" w:name="_GoBack"/>
      <w:bookmarkEnd w:id="73"/>
      <w:r w:rsidR="00572CB5" w:rsidRPr="00DB5744">
        <w:rPr>
          <w:lang w:val="en-GB"/>
        </w:rPr>
        <w:t>Introduction</w:t>
      </w:r>
      <w:bookmarkEnd w:id="71"/>
      <w:bookmarkEnd w:id="72"/>
    </w:p>
    <w:p w14:paraId="3F5E733D" w14:textId="77777777" w:rsidR="007A68EB" w:rsidRPr="00DB5744" w:rsidRDefault="008045AB">
      <w:pPr>
        <w:pStyle w:val="berschrift2"/>
        <w:rPr>
          <w:lang w:val="en-GB"/>
        </w:rPr>
      </w:pPr>
      <w:bookmarkStart w:id="74" w:name="__RefHeading___Toc1079_2089378088"/>
      <w:bookmarkStart w:id="75" w:name="_Toc5975568"/>
      <w:r w:rsidRPr="00DB5744">
        <w:rPr>
          <w:lang w:val="en-GB"/>
        </w:rPr>
        <w:t>Program „Inkscape“</w:t>
      </w:r>
      <w:bookmarkEnd w:id="74"/>
      <w:bookmarkEnd w:id="75"/>
    </w:p>
    <w:p w14:paraId="2577C454" w14:textId="77777777" w:rsidR="007A68EB" w:rsidRPr="00DB5744" w:rsidRDefault="00572CB5">
      <w:pPr>
        <w:pStyle w:val="Textbody"/>
        <w:rPr>
          <w:lang w:val="en-GB"/>
        </w:rPr>
      </w:pPr>
      <w:r w:rsidRPr="00DB5744">
        <w:rPr>
          <w:lang w:val="en-GB"/>
        </w:rPr>
        <w:t xml:space="preserve">Inkscape is a professional program for creating and editing vector graphics for Windows, Mac OS X and Linux. It is free and open source software. </w:t>
      </w:r>
      <w:r w:rsidR="008045AB" w:rsidRPr="00DB5744">
        <w:rPr>
          <w:lang w:val="en-GB"/>
        </w:rPr>
        <w:t>(</w:t>
      </w:r>
      <w:hyperlink r:id="rId9" w:history="1">
        <w:r w:rsidR="0021701A" w:rsidRPr="004B5DBE">
          <w:rPr>
            <w:rStyle w:val="Hyperlink"/>
            <w:lang w:val="en-GB"/>
          </w:rPr>
          <w:t>https://inkscape.org/</w:t>
        </w:r>
      </w:hyperlink>
      <w:r w:rsidR="008045AB" w:rsidRPr="00DB5744">
        <w:rPr>
          <w:lang w:val="en-GB"/>
        </w:rPr>
        <w:t>)</w:t>
      </w:r>
    </w:p>
    <w:p w14:paraId="7EB383D5" w14:textId="77777777" w:rsidR="007A68EB" w:rsidRPr="00DB5744" w:rsidRDefault="00572CB5">
      <w:pPr>
        <w:pStyle w:val="berschrift2"/>
        <w:rPr>
          <w:lang w:val="en-GB"/>
        </w:rPr>
      </w:pPr>
      <w:bookmarkStart w:id="76" w:name="__RefHeading___Toc1081_2089378088"/>
      <w:bookmarkStart w:id="77" w:name="_Toc5975569"/>
      <w:r w:rsidRPr="00DB5744">
        <w:rPr>
          <w:lang w:val="en-GB"/>
        </w:rPr>
        <w:t>Extension</w:t>
      </w:r>
      <w:r w:rsidR="008045AB" w:rsidRPr="00DB5744">
        <w:rPr>
          <w:lang w:val="en-GB"/>
        </w:rPr>
        <w:t xml:space="preserve"> „</w:t>
      </w:r>
      <w:r w:rsidR="00BD4639" w:rsidRPr="00DB5744">
        <w:rPr>
          <w:lang w:val="en-GB"/>
        </w:rPr>
        <w:t>Kite Plan</w:t>
      </w:r>
      <w:r w:rsidR="008045AB" w:rsidRPr="00DB5744">
        <w:rPr>
          <w:lang w:val="en-GB"/>
        </w:rPr>
        <w:t xml:space="preserve"> Generator“</w:t>
      </w:r>
      <w:bookmarkEnd w:id="76"/>
      <w:bookmarkEnd w:id="77"/>
    </w:p>
    <w:p w14:paraId="47D580DC" w14:textId="72FCE867" w:rsidR="007A68EB" w:rsidRDefault="00572CB5" w:rsidP="005C5ECC">
      <w:pPr>
        <w:pStyle w:val="Textbody"/>
        <w:rPr>
          <w:noProof/>
          <w:lang w:val="en-GB" w:eastAsia="de-DE" w:bidi="ar-SA"/>
        </w:rPr>
      </w:pPr>
      <w:r w:rsidRPr="00DB5744">
        <w:rPr>
          <w:noProof/>
          <w:lang w:val="en-GB" w:eastAsia="de-DE" w:bidi="ar-SA"/>
        </w:rPr>
        <w:t xml:space="preserve">The </w:t>
      </w:r>
      <w:r w:rsidR="00DB5744" w:rsidRPr="00DB5744">
        <w:rPr>
          <w:noProof/>
          <w:lang w:val="en-GB" w:eastAsia="de-DE" w:bidi="ar-SA"/>
        </w:rPr>
        <w:t>“</w:t>
      </w:r>
      <w:r w:rsidRPr="00DB5744">
        <w:rPr>
          <w:noProof/>
          <w:lang w:val="en-GB" w:eastAsia="de-DE" w:bidi="ar-SA"/>
        </w:rPr>
        <w:t>Kite</w:t>
      </w:r>
      <w:r w:rsidR="00DB5744" w:rsidRPr="00DB5744">
        <w:rPr>
          <w:noProof/>
          <w:lang w:val="en-GB" w:eastAsia="de-DE" w:bidi="ar-SA"/>
        </w:rPr>
        <w:t xml:space="preserve"> P</w:t>
      </w:r>
      <w:r w:rsidRPr="00DB5744">
        <w:rPr>
          <w:noProof/>
          <w:lang w:val="en-GB" w:eastAsia="de-DE" w:bidi="ar-SA"/>
        </w:rPr>
        <w:t>lan Generator</w:t>
      </w:r>
      <w:r w:rsidR="00DB5744" w:rsidRPr="00DB5744">
        <w:rPr>
          <w:noProof/>
          <w:lang w:val="en-GB" w:eastAsia="de-DE" w:bidi="ar-SA"/>
        </w:rPr>
        <w:t>”</w:t>
      </w:r>
      <w:r w:rsidRPr="00DB5744">
        <w:rPr>
          <w:noProof/>
          <w:lang w:val="en-GB" w:eastAsia="de-DE" w:bidi="ar-SA"/>
        </w:rPr>
        <w:t xml:space="preserve"> is an Inkscape extension. Inkscape provides the possibility of simple function</w:t>
      </w:r>
      <w:r w:rsidR="00DB5744" w:rsidRPr="00DB5744">
        <w:rPr>
          <w:noProof/>
          <w:lang w:val="en-GB" w:eastAsia="de-DE" w:bidi="ar-SA"/>
        </w:rPr>
        <w:t>alit</w:t>
      </w:r>
      <w:r w:rsidR="00DB5744">
        <w:rPr>
          <w:noProof/>
          <w:lang w:val="en-GB" w:eastAsia="de-DE" w:bidi="ar-SA"/>
        </w:rPr>
        <w:t>y</w:t>
      </w:r>
      <w:r w:rsidR="00DB5744" w:rsidRPr="00DB5744">
        <w:rPr>
          <w:noProof/>
          <w:lang w:val="en-GB" w:eastAsia="de-DE" w:bidi="ar-SA"/>
        </w:rPr>
        <w:t xml:space="preserve"> e</w:t>
      </w:r>
      <w:r w:rsidRPr="00DB5744">
        <w:rPr>
          <w:noProof/>
          <w:lang w:val="en-GB" w:eastAsia="de-DE" w:bidi="ar-SA"/>
        </w:rPr>
        <w:t>xtensions. These consist of an input mask and a function that changes the edited document. This can be a change in one or more elements of an existing drawing, but also the addition of additional elements. The "Kite</w:t>
      </w:r>
      <w:r w:rsidR="00DB5744">
        <w:rPr>
          <w:noProof/>
          <w:lang w:val="en-GB" w:eastAsia="de-DE" w:bidi="ar-SA"/>
        </w:rPr>
        <w:t xml:space="preserve"> P</w:t>
      </w:r>
      <w:r w:rsidRPr="00DB5744">
        <w:rPr>
          <w:noProof/>
          <w:lang w:val="en-GB" w:eastAsia="de-DE" w:bidi="ar-SA"/>
        </w:rPr>
        <w:t xml:space="preserve">lan Generator" inserts the </w:t>
      </w:r>
      <w:r w:rsidR="00DB5744">
        <w:rPr>
          <w:noProof/>
          <w:lang w:val="en-GB" w:eastAsia="de-DE" w:bidi="ar-SA"/>
        </w:rPr>
        <w:t>views</w:t>
      </w:r>
      <w:r w:rsidRPr="00DB5744">
        <w:rPr>
          <w:noProof/>
          <w:lang w:val="en-GB" w:eastAsia="de-DE" w:bidi="ar-SA"/>
        </w:rPr>
        <w:t xml:space="preserve"> of a </w:t>
      </w:r>
      <w:r w:rsidR="00DB5744">
        <w:rPr>
          <w:noProof/>
          <w:lang w:val="en-GB" w:eastAsia="de-DE" w:bidi="ar-SA"/>
        </w:rPr>
        <w:t>kite</w:t>
      </w:r>
      <w:r w:rsidRPr="00DB5744">
        <w:rPr>
          <w:noProof/>
          <w:lang w:val="en-GB" w:eastAsia="de-DE" w:bidi="ar-SA"/>
        </w:rPr>
        <w:t xml:space="preserve"> in a document on a newly inserted </w:t>
      </w:r>
      <w:r w:rsidR="00DB5744">
        <w:rPr>
          <w:noProof/>
          <w:lang w:val="en-GB" w:eastAsia="de-DE" w:bidi="ar-SA"/>
        </w:rPr>
        <w:t>layer</w:t>
      </w:r>
      <w:r w:rsidRPr="00DB5744">
        <w:rPr>
          <w:noProof/>
          <w:lang w:val="en-GB" w:eastAsia="de-DE" w:bidi="ar-SA"/>
        </w:rPr>
        <w:t xml:space="preserve">. This </w:t>
      </w:r>
      <w:r w:rsidR="00DB5744">
        <w:rPr>
          <w:noProof/>
          <w:lang w:val="en-GB" w:eastAsia="de-DE" w:bidi="ar-SA"/>
        </w:rPr>
        <w:t xml:space="preserve">can be used to describe </w:t>
      </w:r>
      <w:r w:rsidRPr="00DB5744">
        <w:rPr>
          <w:noProof/>
          <w:lang w:val="en-GB" w:eastAsia="de-DE" w:bidi="ar-SA"/>
        </w:rPr>
        <w:t xml:space="preserve">trick kites of the current design. In particular, </w:t>
      </w:r>
      <w:r w:rsidR="00DB5744">
        <w:rPr>
          <w:noProof/>
          <w:lang w:val="en-GB" w:eastAsia="de-DE" w:bidi="ar-SA"/>
        </w:rPr>
        <w:t>a</w:t>
      </w:r>
      <w:r w:rsidRPr="00DB5744">
        <w:rPr>
          <w:noProof/>
          <w:lang w:val="en-GB" w:eastAsia="de-DE" w:bidi="ar-SA"/>
        </w:rPr>
        <w:t xml:space="preserve"> top view, a front view and a side view</w:t>
      </w:r>
      <w:r w:rsidR="00DB5744">
        <w:rPr>
          <w:noProof/>
          <w:lang w:val="en-GB" w:eastAsia="de-DE" w:bidi="ar-SA"/>
        </w:rPr>
        <w:t xml:space="preserve"> and</w:t>
      </w:r>
      <w:r w:rsidRPr="00DB5744">
        <w:rPr>
          <w:noProof/>
          <w:lang w:val="en-GB" w:eastAsia="de-DE" w:bidi="ar-SA"/>
        </w:rPr>
        <w:t xml:space="preserve"> the sail plan is generated in scale 1:10. </w:t>
      </w:r>
      <w:r w:rsidR="00093EBF">
        <w:rPr>
          <w:noProof/>
          <w:lang w:val="en-GB" w:eastAsia="de-DE" w:bidi="ar-SA"/>
        </w:rPr>
        <w:t>Such a sail plan is</w:t>
      </w:r>
      <w:r w:rsidRPr="00DB5744">
        <w:rPr>
          <w:noProof/>
          <w:lang w:val="en-GB" w:eastAsia="de-DE" w:bidi="ar-SA"/>
        </w:rPr>
        <w:t xml:space="preserve"> usually the common form of a kite plan. However, a completely finished plan is not generated, but rather the starting point for the creation of such a plan. Here is presented a document</w:t>
      </w:r>
      <w:r w:rsidR="00DB5744">
        <w:rPr>
          <w:noProof/>
          <w:lang w:val="en-GB" w:eastAsia="de-DE" w:bidi="ar-SA"/>
        </w:rPr>
        <w:t xml:space="preserve"> view</w:t>
      </w:r>
      <w:r w:rsidRPr="00DB5744">
        <w:rPr>
          <w:noProof/>
          <w:lang w:val="en-GB" w:eastAsia="de-DE" w:bidi="ar-SA"/>
        </w:rPr>
        <w:t xml:space="preserve"> in which the well-known trick</w:t>
      </w:r>
      <w:r w:rsidR="00DB5744">
        <w:rPr>
          <w:noProof/>
          <w:lang w:val="en-GB" w:eastAsia="de-DE" w:bidi="ar-SA"/>
        </w:rPr>
        <w:t xml:space="preserve"> kite</w:t>
      </w:r>
      <w:r w:rsidRPr="00DB5744">
        <w:rPr>
          <w:noProof/>
          <w:lang w:val="en-GB" w:eastAsia="de-DE" w:bidi="ar-SA"/>
        </w:rPr>
        <w:t xml:space="preserve"> "Sixth Sense" by Davide Equizzi was reconstructed. A detailed description of the "Kite</w:t>
      </w:r>
      <w:r w:rsidR="00DB5744">
        <w:rPr>
          <w:noProof/>
          <w:lang w:val="en-GB" w:eastAsia="de-DE" w:bidi="ar-SA"/>
        </w:rPr>
        <w:t xml:space="preserve"> P</w:t>
      </w:r>
      <w:r w:rsidRPr="00DB5744">
        <w:rPr>
          <w:noProof/>
          <w:lang w:val="en-GB" w:eastAsia="de-DE" w:bidi="ar-SA"/>
        </w:rPr>
        <w:t>lan Generator" is given in the following chapters.</w:t>
      </w:r>
    </w:p>
    <w:p w14:paraId="6B6CA5EF" w14:textId="77777777" w:rsidR="002A59E8" w:rsidRDefault="002A59E8" w:rsidP="005C5ECC">
      <w:pPr>
        <w:pStyle w:val="Textbody"/>
        <w:rPr>
          <w:noProof/>
          <w:lang w:val="en-GB" w:eastAsia="de-DE" w:bidi="ar-SA"/>
        </w:rPr>
      </w:pPr>
    </w:p>
    <w:p w14:paraId="4BB79160" w14:textId="5CA447B4" w:rsidR="00DB5744" w:rsidRPr="00DB5744" w:rsidRDefault="002A59E8" w:rsidP="005C5ECC">
      <w:pPr>
        <w:pStyle w:val="Textbody"/>
        <w:rPr>
          <w:lang w:val="en-GB"/>
        </w:rPr>
      </w:pPr>
      <w:r>
        <w:rPr>
          <w:noProof/>
          <w:lang w:eastAsia="de-DE" w:bidi="ar-SA"/>
        </w:rPr>
        <w:drawing>
          <wp:inline distT="0" distB="0" distL="0" distR="0" wp14:anchorId="255FBA68" wp14:editId="452A8C9C">
            <wp:extent cx="6120130" cy="431609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xthSenseClone.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5C50FBD8" w14:textId="77777777" w:rsidR="007A68EB" w:rsidRPr="002258D0" w:rsidRDefault="008045AB">
      <w:pPr>
        <w:pStyle w:val="berschrift1"/>
        <w:rPr>
          <w:lang w:val="en-GB"/>
        </w:rPr>
      </w:pPr>
      <w:bookmarkStart w:id="78" w:name="__RefHeading___Toc1094_2089378088"/>
      <w:bookmarkStart w:id="79" w:name="_Toc5975570"/>
      <w:r w:rsidRPr="002258D0">
        <w:rPr>
          <w:lang w:val="en-GB"/>
        </w:rPr>
        <w:lastRenderedPageBreak/>
        <w:t>Installation</w:t>
      </w:r>
      <w:bookmarkEnd w:id="78"/>
      <w:bookmarkEnd w:id="79"/>
    </w:p>
    <w:p w14:paraId="29DA83DB" w14:textId="77777777" w:rsidR="007A68EB" w:rsidRPr="002258D0" w:rsidRDefault="005B4D39">
      <w:pPr>
        <w:pStyle w:val="Textbody"/>
        <w:rPr>
          <w:lang w:val="en-GB"/>
        </w:rPr>
      </w:pPr>
      <w:r w:rsidRPr="002258D0">
        <w:rPr>
          <w:lang w:val="en-GB"/>
        </w:rPr>
        <w:t>First the zip file is unpacked. All files contained in it are then copied to the extension directory. You can find out where this is, by selecting "</w:t>
      </w:r>
      <w:r w:rsidR="00F76C86" w:rsidRPr="002258D0">
        <w:rPr>
          <w:lang w:val="en-GB"/>
        </w:rPr>
        <w:t>Preferences</w:t>
      </w:r>
      <w:r w:rsidRPr="002258D0">
        <w:rPr>
          <w:lang w:val="en-GB"/>
        </w:rPr>
        <w:t xml:space="preserve">" </w:t>
      </w:r>
      <w:r w:rsidR="00F76C86" w:rsidRPr="002258D0">
        <w:rPr>
          <w:lang w:val="en-GB"/>
        </w:rPr>
        <w:t>in</w:t>
      </w:r>
      <w:r w:rsidRPr="002258D0">
        <w:rPr>
          <w:lang w:val="en-GB"/>
        </w:rPr>
        <w:t xml:space="preserve"> the menu item "Edit" or by typing Shift + Ctrl + P.</w:t>
      </w:r>
    </w:p>
    <w:p w14:paraId="3F014219" w14:textId="77777777" w:rsidR="007A68EB" w:rsidRPr="002258D0" w:rsidRDefault="00F76C86">
      <w:pPr>
        <w:pStyle w:val="Textbody"/>
        <w:keepNext/>
        <w:rPr>
          <w:lang w:val="en-GB"/>
        </w:rPr>
      </w:pPr>
      <w:r w:rsidRPr="002258D0">
        <w:rPr>
          <w:noProof/>
          <w:lang w:eastAsia="de-DE" w:bidi="ar-SA"/>
        </w:rPr>
        <w:drawing>
          <wp:inline distT="0" distB="0" distL="0" distR="0" wp14:anchorId="521DB183" wp14:editId="582FCB20">
            <wp:extent cx="3677163" cy="653506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77163" cy="6535062"/>
                    </a:xfrm>
                    <a:prstGeom prst="rect">
                      <a:avLst/>
                    </a:prstGeom>
                  </pic:spPr>
                </pic:pic>
              </a:graphicData>
            </a:graphic>
          </wp:inline>
        </w:drawing>
      </w:r>
    </w:p>
    <w:p w14:paraId="2E51953F" w14:textId="77777777" w:rsidR="007A68EB" w:rsidRPr="002258D0" w:rsidRDefault="008045AB">
      <w:pPr>
        <w:pStyle w:val="Textbody"/>
        <w:pageBreakBefore/>
        <w:rPr>
          <w:lang w:val="en-GB"/>
        </w:rPr>
      </w:pPr>
      <w:r w:rsidRPr="002258D0">
        <w:rPr>
          <w:lang w:val="en-GB"/>
        </w:rPr>
        <w:lastRenderedPageBreak/>
        <w:br/>
      </w:r>
      <w:r w:rsidR="005B4D39" w:rsidRPr="002258D0">
        <w:rPr>
          <w:lang w:val="en-GB"/>
        </w:rPr>
        <w:t>Then a window opens, in which vario</w:t>
      </w:r>
      <w:r w:rsidR="002258D0" w:rsidRPr="002258D0">
        <w:rPr>
          <w:lang w:val="en-GB"/>
        </w:rPr>
        <w:t>us settings can be made. T</w:t>
      </w:r>
      <w:r w:rsidR="005B4D39" w:rsidRPr="002258D0">
        <w:rPr>
          <w:lang w:val="en-GB"/>
        </w:rPr>
        <w:t>he path under which the contents of the zip file should be stored should be found in the "User extension</w:t>
      </w:r>
      <w:r w:rsidR="00F76C86" w:rsidRPr="002258D0">
        <w:rPr>
          <w:lang w:val="en-GB"/>
        </w:rPr>
        <w:t>s</w:t>
      </w:r>
      <w:r w:rsidR="005B4D39" w:rsidRPr="002258D0">
        <w:rPr>
          <w:lang w:val="en-GB"/>
        </w:rPr>
        <w:t>" field. Alternatively, you can also use the "Inkscape extensions" path. In the first case, the extension is only available to the one user in the second case to all users. It is recommended to choose the path user extensions, since this directory is still empty and</w:t>
      </w:r>
      <w:r w:rsidR="00D03AB2" w:rsidRPr="002258D0">
        <w:rPr>
          <w:lang w:val="en-GB"/>
        </w:rPr>
        <w:t xml:space="preserve"> you can easily find files </w:t>
      </w:r>
      <w:r w:rsidR="005B4D39" w:rsidRPr="002258D0">
        <w:rPr>
          <w:lang w:val="en-GB"/>
        </w:rPr>
        <w:t>writ</w:t>
      </w:r>
      <w:r w:rsidR="00D03AB2" w:rsidRPr="002258D0">
        <w:rPr>
          <w:lang w:val="en-GB"/>
        </w:rPr>
        <w:t>ten by</w:t>
      </w:r>
      <w:r w:rsidR="005B4D39" w:rsidRPr="002258D0">
        <w:rPr>
          <w:lang w:val="en-GB"/>
        </w:rPr>
        <w:t xml:space="preserve"> the extension.</w:t>
      </w:r>
    </w:p>
    <w:p w14:paraId="0AD75567" w14:textId="77777777" w:rsidR="007A68EB" w:rsidRPr="002258D0" w:rsidRDefault="00F76C86">
      <w:pPr>
        <w:pStyle w:val="Textbody"/>
        <w:rPr>
          <w:highlight w:val="yellow"/>
          <w:lang w:val="en-GB"/>
        </w:rPr>
      </w:pPr>
      <w:r w:rsidRPr="002258D0">
        <w:rPr>
          <w:noProof/>
          <w:highlight w:val="yellow"/>
          <w:lang w:eastAsia="de-DE" w:bidi="ar-SA"/>
        </w:rPr>
        <w:drawing>
          <wp:inline distT="0" distB="0" distL="0" distR="0" wp14:anchorId="3C9070FA" wp14:editId="0C4B054F">
            <wp:extent cx="5972810" cy="4217670"/>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4217670"/>
                    </a:xfrm>
                    <a:prstGeom prst="rect">
                      <a:avLst/>
                    </a:prstGeom>
                  </pic:spPr>
                </pic:pic>
              </a:graphicData>
            </a:graphic>
          </wp:inline>
        </w:drawing>
      </w:r>
    </w:p>
    <w:p w14:paraId="01F3F6C9" w14:textId="77777777" w:rsidR="007A68EB" w:rsidRPr="00DE610A" w:rsidRDefault="00D03AB2">
      <w:pPr>
        <w:pStyle w:val="Textbody"/>
        <w:keepNext/>
        <w:pageBreakBefore/>
        <w:rPr>
          <w:lang w:val="en-GB"/>
        </w:rPr>
      </w:pPr>
      <w:r w:rsidRPr="00DE610A">
        <w:rPr>
          <w:lang w:val="en-GB"/>
        </w:rPr>
        <w:lastRenderedPageBreak/>
        <w:t xml:space="preserve">After the files are </w:t>
      </w:r>
      <w:r w:rsidR="00DE610A" w:rsidRPr="00DE610A">
        <w:rPr>
          <w:lang w:val="en-GB"/>
        </w:rPr>
        <w:t xml:space="preserve">copied </w:t>
      </w:r>
      <w:r w:rsidRPr="00DE610A">
        <w:rPr>
          <w:lang w:val="en-GB"/>
        </w:rPr>
        <w:t xml:space="preserve">in the corresponding directory, the extension can be used after restarting the application "Inkscape". You can find it </w:t>
      </w:r>
      <w:r w:rsidR="00DE610A" w:rsidRPr="00DE610A">
        <w:rPr>
          <w:lang w:val="en-GB"/>
        </w:rPr>
        <w:t xml:space="preserve">in </w:t>
      </w:r>
      <w:r w:rsidRPr="00DE610A">
        <w:rPr>
          <w:lang w:val="en-GB"/>
        </w:rPr>
        <w:t xml:space="preserve">the menu "Extensions" and there </w:t>
      </w:r>
      <w:r w:rsidR="00DE610A" w:rsidRPr="00DE610A">
        <w:rPr>
          <w:lang w:val="en-GB"/>
        </w:rPr>
        <w:t xml:space="preserve">at </w:t>
      </w:r>
      <w:r w:rsidRPr="00DE610A">
        <w:rPr>
          <w:lang w:val="en-GB"/>
        </w:rPr>
        <w:t>"Ulzburger Kites". Alternatively, the extension can also be called with the key combination "Shift + Ctrl + K".</w:t>
      </w:r>
    </w:p>
    <w:p w14:paraId="074F3080" w14:textId="77777777" w:rsidR="007A68EB" w:rsidRPr="00DE610A" w:rsidRDefault="00757067">
      <w:pPr>
        <w:pStyle w:val="Textbody"/>
        <w:keepNext/>
        <w:rPr>
          <w:lang w:val="en-GB"/>
        </w:rPr>
      </w:pPr>
      <w:r w:rsidRPr="00DE610A">
        <w:rPr>
          <w:noProof/>
          <w:lang w:eastAsia="de-DE" w:bidi="ar-SA"/>
        </w:rPr>
        <w:drawing>
          <wp:inline distT="0" distB="0" distL="0" distR="0" wp14:anchorId="35175D0D" wp14:editId="5C597BC9">
            <wp:extent cx="5372850" cy="401058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72850" cy="4010585"/>
                    </a:xfrm>
                    <a:prstGeom prst="rect">
                      <a:avLst/>
                    </a:prstGeom>
                  </pic:spPr>
                </pic:pic>
              </a:graphicData>
            </a:graphic>
          </wp:inline>
        </w:drawing>
      </w:r>
    </w:p>
    <w:p w14:paraId="040449D1" w14:textId="77777777" w:rsidR="007A68EB" w:rsidRPr="00DE610A" w:rsidRDefault="00D03AB2">
      <w:pPr>
        <w:pStyle w:val="Textbody"/>
        <w:rPr>
          <w:lang w:val="en-GB"/>
        </w:rPr>
      </w:pPr>
      <w:r w:rsidRPr="00DE610A">
        <w:rPr>
          <w:lang w:val="en-GB"/>
        </w:rPr>
        <w:t xml:space="preserve">How this extension is operated and how the document is set accordingly beforehand, </w:t>
      </w:r>
      <w:r w:rsidR="00DE610A" w:rsidRPr="00DE610A">
        <w:rPr>
          <w:lang w:val="en-GB"/>
        </w:rPr>
        <w:t xml:space="preserve">this </w:t>
      </w:r>
      <w:r w:rsidRPr="00DE610A">
        <w:rPr>
          <w:lang w:val="en-GB"/>
        </w:rPr>
        <w:t>will be described in detail in the next chapter.</w:t>
      </w:r>
    </w:p>
    <w:p w14:paraId="33907A95" w14:textId="77777777" w:rsidR="00D03AB2" w:rsidRPr="00031C73" w:rsidRDefault="00D03AB2">
      <w:pPr>
        <w:pStyle w:val="berschrift2"/>
        <w:rPr>
          <w:lang w:val="en-GB"/>
        </w:rPr>
      </w:pPr>
      <w:bookmarkStart w:id="80" w:name="__RefHeading___Toc1116_2089378088"/>
      <w:bookmarkStart w:id="81" w:name="_Toc5975571"/>
      <w:r w:rsidRPr="00031C73">
        <w:rPr>
          <w:lang w:val="en-GB"/>
        </w:rPr>
        <w:lastRenderedPageBreak/>
        <w:t>Functional description</w:t>
      </w:r>
      <w:bookmarkEnd w:id="81"/>
    </w:p>
    <w:bookmarkEnd w:id="80"/>
    <w:p w14:paraId="48BB8265" w14:textId="77777777" w:rsidR="00D03AB2" w:rsidRPr="00031C73" w:rsidRDefault="00D03AB2">
      <w:pPr>
        <w:pStyle w:val="Textbody"/>
        <w:keepNext/>
        <w:rPr>
          <w:rFonts w:ascii="Liberation Sans" w:eastAsia="Microsoft YaHei" w:hAnsi="Liberation Sans"/>
          <w:b/>
          <w:bCs/>
          <w:sz w:val="28"/>
          <w:szCs w:val="28"/>
          <w:lang w:val="en-GB"/>
        </w:rPr>
      </w:pPr>
      <w:r w:rsidRPr="00031C73">
        <w:rPr>
          <w:rFonts w:ascii="Liberation Sans" w:eastAsia="Microsoft YaHei" w:hAnsi="Liberation Sans"/>
          <w:b/>
          <w:bCs/>
          <w:sz w:val="28"/>
          <w:szCs w:val="28"/>
          <w:lang w:val="en-GB"/>
        </w:rPr>
        <w:t>Document settings</w:t>
      </w:r>
    </w:p>
    <w:p w14:paraId="5C862E96" w14:textId="77777777" w:rsidR="007A68EB" w:rsidRPr="00031C73" w:rsidRDefault="00D03AB2">
      <w:pPr>
        <w:pStyle w:val="Textbody"/>
        <w:keepNext/>
        <w:rPr>
          <w:lang w:val="en-GB"/>
        </w:rPr>
      </w:pPr>
      <w:r w:rsidRPr="00031C73">
        <w:rPr>
          <w:lang w:val="en-GB"/>
        </w:rPr>
        <w:t>T</w:t>
      </w:r>
      <w:r w:rsidR="00DB1F73" w:rsidRPr="00031C73">
        <w:rPr>
          <w:lang w:val="en-GB"/>
        </w:rPr>
        <w:t xml:space="preserve">he extension assumes that an </w:t>
      </w:r>
      <w:r w:rsidRPr="00031C73">
        <w:rPr>
          <w:lang w:val="en-GB"/>
        </w:rPr>
        <w:t>A4 page is available in landscape format. Starting</w:t>
      </w:r>
      <w:r w:rsidR="00DB1F73" w:rsidRPr="00031C73">
        <w:rPr>
          <w:lang w:val="en-GB"/>
        </w:rPr>
        <w:t xml:space="preserve"> Inkscape usually appears an </w:t>
      </w:r>
      <w:r w:rsidRPr="00031C73">
        <w:rPr>
          <w:lang w:val="en-GB"/>
        </w:rPr>
        <w:t>A4 page in portrait format. The conversion to the landscape form</w:t>
      </w:r>
      <w:r w:rsidR="00DB1F73" w:rsidRPr="00031C73">
        <w:rPr>
          <w:lang w:val="en-GB"/>
        </w:rPr>
        <w:t>at is made at the "Document Properties</w:t>
      </w:r>
      <w:r w:rsidRPr="00031C73">
        <w:rPr>
          <w:lang w:val="en-GB"/>
        </w:rPr>
        <w:t>", which can be found in the file menu. Alternatively, you can use the key combination to select Shift-Ctrl + D.</w:t>
      </w:r>
    </w:p>
    <w:p w14:paraId="22B61ECA" w14:textId="77777777" w:rsidR="007A68EB" w:rsidRPr="00031C73" w:rsidRDefault="00DB1F73">
      <w:pPr>
        <w:pStyle w:val="Textbody"/>
        <w:keepNext/>
        <w:rPr>
          <w:lang w:val="en-GB"/>
        </w:rPr>
      </w:pPr>
      <w:r w:rsidRPr="00031C73">
        <w:rPr>
          <w:noProof/>
          <w:lang w:eastAsia="de-DE" w:bidi="ar-SA"/>
        </w:rPr>
        <w:drawing>
          <wp:inline distT="0" distB="0" distL="0" distR="0" wp14:anchorId="6FEEB378" wp14:editId="3368008D">
            <wp:extent cx="2981741" cy="4525006"/>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1741" cy="4525006"/>
                    </a:xfrm>
                    <a:prstGeom prst="rect">
                      <a:avLst/>
                    </a:prstGeom>
                  </pic:spPr>
                </pic:pic>
              </a:graphicData>
            </a:graphic>
          </wp:inline>
        </w:drawing>
      </w:r>
    </w:p>
    <w:p w14:paraId="3FC7ED3F" w14:textId="77777777" w:rsidR="00D100F6" w:rsidRPr="00031C73" w:rsidRDefault="00D100F6">
      <w:pPr>
        <w:rPr>
          <w:lang w:val="en-GB"/>
        </w:rPr>
      </w:pPr>
      <w:r w:rsidRPr="00031C73">
        <w:rPr>
          <w:lang w:val="en-GB"/>
        </w:rPr>
        <w:br w:type="page"/>
      </w:r>
    </w:p>
    <w:p w14:paraId="73E556C3" w14:textId="77777777" w:rsidR="007A68EB" w:rsidRPr="00031C73" w:rsidRDefault="00D03AB2" w:rsidP="005C5ECC">
      <w:pPr>
        <w:pStyle w:val="Textbody"/>
        <w:keepNext/>
        <w:keepLines/>
        <w:widowControl w:val="0"/>
        <w:rPr>
          <w:lang w:val="en-GB"/>
        </w:rPr>
      </w:pPr>
      <w:r w:rsidRPr="00031C73">
        <w:rPr>
          <w:lang w:val="en-GB"/>
        </w:rPr>
        <w:lastRenderedPageBreak/>
        <w:t>A window opens in which page size and orientation can be adjusted</w:t>
      </w:r>
      <w:r w:rsidR="00031C73">
        <w:rPr>
          <w:lang w:val="en-GB"/>
        </w:rPr>
        <w:t>.</w:t>
      </w:r>
    </w:p>
    <w:p w14:paraId="403E5E9E" w14:textId="77777777" w:rsidR="005C5ECC" w:rsidRPr="002258D0" w:rsidRDefault="00757067" w:rsidP="005C5ECC">
      <w:pPr>
        <w:pStyle w:val="Textbody"/>
        <w:keepNext/>
        <w:keepLines/>
        <w:widowControl w:val="0"/>
        <w:rPr>
          <w:highlight w:val="yellow"/>
          <w:lang w:val="en-GB"/>
        </w:rPr>
      </w:pPr>
      <w:r w:rsidRPr="002258D0">
        <w:rPr>
          <w:noProof/>
          <w:highlight w:val="yellow"/>
          <w:lang w:eastAsia="de-DE" w:bidi="ar-SA"/>
        </w:rPr>
        <w:drawing>
          <wp:inline distT="0" distB="0" distL="0" distR="0" wp14:anchorId="37E9E1BD" wp14:editId="2285D233">
            <wp:extent cx="5601482" cy="712569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01482" cy="7125694"/>
                    </a:xfrm>
                    <a:prstGeom prst="rect">
                      <a:avLst/>
                    </a:prstGeom>
                  </pic:spPr>
                </pic:pic>
              </a:graphicData>
            </a:graphic>
          </wp:inline>
        </w:drawing>
      </w:r>
    </w:p>
    <w:p w14:paraId="33C09CE7" w14:textId="77777777" w:rsidR="005C5ECC" w:rsidRPr="002258D0" w:rsidRDefault="005C5ECC">
      <w:pPr>
        <w:rPr>
          <w:rFonts w:ascii="Liberation Sans" w:eastAsia="Microsoft YaHei" w:hAnsi="Liberation Sans"/>
          <w:b/>
          <w:bCs/>
          <w:sz w:val="28"/>
          <w:szCs w:val="28"/>
          <w:highlight w:val="yellow"/>
          <w:lang w:val="en-GB"/>
        </w:rPr>
      </w:pPr>
      <w:bookmarkStart w:id="82" w:name="__RefHeading___Toc1087_2089378088"/>
      <w:r w:rsidRPr="002258D0">
        <w:rPr>
          <w:highlight w:val="yellow"/>
          <w:lang w:val="en-GB"/>
        </w:rPr>
        <w:br w:type="page"/>
      </w:r>
    </w:p>
    <w:bookmarkEnd w:id="82"/>
    <w:p w14:paraId="7F502B06" w14:textId="77777777" w:rsidR="00D03AB2" w:rsidRPr="00031C73" w:rsidRDefault="00D03AB2" w:rsidP="00FF6BDB">
      <w:pPr>
        <w:pStyle w:val="Textbody"/>
        <w:rPr>
          <w:rFonts w:ascii="Liberation Sans" w:eastAsia="Microsoft YaHei" w:hAnsi="Liberation Sans"/>
          <w:b/>
          <w:bCs/>
          <w:sz w:val="28"/>
          <w:szCs w:val="28"/>
          <w:lang w:val="en-GB"/>
        </w:rPr>
      </w:pPr>
      <w:r w:rsidRPr="00031C73">
        <w:rPr>
          <w:rFonts w:ascii="Liberation Sans" w:eastAsia="Microsoft YaHei" w:hAnsi="Liberation Sans"/>
          <w:b/>
          <w:bCs/>
          <w:sz w:val="28"/>
          <w:szCs w:val="28"/>
          <w:lang w:val="en-GB"/>
        </w:rPr>
        <w:lastRenderedPageBreak/>
        <w:t>Input values</w:t>
      </w:r>
    </w:p>
    <w:p w14:paraId="418F6E9B" w14:textId="77777777" w:rsidR="007A68EB" w:rsidRPr="00031C73" w:rsidRDefault="00D03AB2" w:rsidP="00FF6BDB">
      <w:pPr>
        <w:pStyle w:val="Textbody"/>
        <w:rPr>
          <w:lang w:val="en-GB"/>
        </w:rPr>
      </w:pPr>
      <w:r w:rsidRPr="00031C73">
        <w:rPr>
          <w:lang w:val="en-GB"/>
        </w:rPr>
        <w:t>If the page has been set as described, the extension can now be started. First, an input mask with a number of parameters appears. If the button "Apply" is pressed, the model of a trick</w:t>
      </w:r>
      <w:r w:rsidR="00933842" w:rsidRPr="00031C73">
        <w:rPr>
          <w:lang w:val="en-GB"/>
        </w:rPr>
        <w:t xml:space="preserve"> kite</w:t>
      </w:r>
      <w:r w:rsidRPr="00031C73">
        <w:rPr>
          <w:lang w:val="en-GB"/>
        </w:rPr>
        <w:t xml:space="preserve"> is calculated from the </w:t>
      </w:r>
      <w:r w:rsidR="00E564E2" w:rsidRPr="00031C73">
        <w:rPr>
          <w:lang w:val="en-GB"/>
        </w:rPr>
        <w:t xml:space="preserve">input </w:t>
      </w:r>
      <w:r w:rsidRPr="00031C73">
        <w:rPr>
          <w:lang w:val="en-GB"/>
        </w:rPr>
        <w:t>values ​​and inserted into the document. If the "</w:t>
      </w:r>
      <w:r w:rsidR="00E564E2" w:rsidRPr="00031C73">
        <w:rPr>
          <w:lang w:val="en-GB"/>
        </w:rPr>
        <w:t>Live p</w:t>
      </w:r>
      <w:r w:rsidRPr="00031C73">
        <w:rPr>
          <w:lang w:val="en-GB"/>
        </w:rPr>
        <w:t>review" option is activated, a preview of the graphical output appears during the value input.</w:t>
      </w:r>
    </w:p>
    <w:p w14:paraId="3692F9AA" w14:textId="2291660F" w:rsidR="00D30235" w:rsidRPr="00031C73" w:rsidRDefault="000271B4" w:rsidP="00FF6BDB">
      <w:pPr>
        <w:pStyle w:val="Textbody"/>
        <w:rPr>
          <w:lang w:val="en-GB"/>
        </w:rPr>
      </w:pPr>
      <w:ins w:id="83" w:author="GARBE, BIRGER" w:date="2019-04-12T15:12:00Z">
        <w:r w:rsidRPr="000271B4">
          <w:rPr>
            <w:noProof/>
            <w:lang w:eastAsia="de-DE" w:bidi="ar-SA"/>
          </w:rPr>
          <w:drawing>
            <wp:inline distT="0" distB="0" distL="0" distR="0" wp14:anchorId="334AA82C" wp14:editId="423D64E5">
              <wp:extent cx="2502277" cy="668655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9054" cy="6704659"/>
                      </a:xfrm>
                      <a:prstGeom prst="rect">
                        <a:avLst/>
                      </a:prstGeom>
                    </pic:spPr>
                  </pic:pic>
                </a:graphicData>
              </a:graphic>
            </wp:inline>
          </w:drawing>
        </w:r>
      </w:ins>
      <w:del w:id="84" w:author="GARBE, BIRGER" w:date="2019-04-12T15:12:00Z">
        <w:r w:rsidR="002A59E8" w:rsidRPr="00BB35C3" w:rsidDel="000271B4">
          <w:rPr>
            <w:noProof/>
            <w:lang w:eastAsia="de-DE" w:bidi="ar-SA"/>
          </w:rPr>
          <w:drawing>
            <wp:inline distT="0" distB="0" distL="0" distR="0" wp14:anchorId="4DE160C1" wp14:editId="3F051A67">
              <wp:extent cx="2509406" cy="6705600"/>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5209" cy="6721107"/>
                      </a:xfrm>
                      <a:prstGeom prst="rect">
                        <a:avLst/>
                      </a:prstGeom>
                    </pic:spPr>
                  </pic:pic>
                </a:graphicData>
              </a:graphic>
            </wp:inline>
          </w:drawing>
        </w:r>
      </w:del>
    </w:p>
    <w:p w14:paraId="3F80C1EE" w14:textId="77777777" w:rsidR="007A68EB" w:rsidRPr="00031C73" w:rsidRDefault="00D03AB2" w:rsidP="00FF6BDB">
      <w:pPr>
        <w:pStyle w:val="Textbody"/>
        <w:rPr>
          <w:lang w:val="en-GB"/>
        </w:rPr>
      </w:pPr>
      <w:r w:rsidRPr="00031C73">
        <w:rPr>
          <w:lang w:val="en-GB"/>
        </w:rPr>
        <w:t>Most of these values ​​are expressed in mm, some in percent. All these values ​​</w:t>
      </w:r>
      <w:r w:rsidR="007B31EF" w:rsidRPr="00031C73">
        <w:rPr>
          <w:lang w:val="en-GB"/>
        </w:rPr>
        <w:t xml:space="preserve">taken together describe a trick </w:t>
      </w:r>
      <w:r w:rsidRPr="00031C73">
        <w:rPr>
          <w:lang w:val="en-GB"/>
        </w:rPr>
        <w:t>kite of today's design with two standoffs on each side. If a kite is to be described with only one stand per side, this can be achieved with a small trick, which will be explained later.</w:t>
      </w:r>
    </w:p>
    <w:p w14:paraId="499C92C3" w14:textId="77777777" w:rsidR="007A68EB" w:rsidRPr="00182E0D" w:rsidRDefault="00384280" w:rsidP="00FF6BDB">
      <w:pPr>
        <w:pStyle w:val="Textbody"/>
        <w:rPr>
          <w:lang w:val="en-GB"/>
        </w:rPr>
      </w:pPr>
      <w:r w:rsidRPr="002258D0">
        <w:rPr>
          <w:highlight w:val="yellow"/>
          <w:lang w:val="en-GB"/>
        </w:rPr>
        <w:br w:type="page"/>
      </w:r>
      <w:r w:rsidR="00D03AB2" w:rsidRPr="00182E0D">
        <w:rPr>
          <w:lang w:val="en-GB"/>
        </w:rPr>
        <w:lastRenderedPageBreak/>
        <w:t>Each parameter is briefly explained below. It should be noted that this is an abstract geometric model. When looking at the dimensions and intersections, one should consider that this is a model that does not accurately rep</w:t>
      </w:r>
      <w:r w:rsidR="00182E0D">
        <w:rPr>
          <w:lang w:val="en-GB"/>
        </w:rPr>
        <w:t>resent reality. T</w:t>
      </w:r>
      <w:r w:rsidR="00D03AB2" w:rsidRPr="00182E0D">
        <w:rPr>
          <w:lang w:val="en-GB"/>
        </w:rPr>
        <w:t>his is only an approximation of a real trick</w:t>
      </w:r>
      <w:r w:rsidR="00DB5744" w:rsidRPr="00182E0D">
        <w:rPr>
          <w:lang w:val="en-GB"/>
        </w:rPr>
        <w:t xml:space="preserve"> kite.</w:t>
      </w:r>
    </w:p>
    <w:p w14:paraId="16B731BD" w14:textId="77777777" w:rsidR="007A68EB" w:rsidRPr="00182E0D" w:rsidRDefault="00933842">
      <w:pPr>
        <w:pStyle w:val="Textbody"/>
        <w:rPr>
          <w:b/>
          <w:bCs/>
          <w:lang w:val="en-GB"/>
        </w:rPr>
      </w:pPr>
      <w:r w:rsidRPr="00182E0D">
        <w:rPr>
          <w:b/>
          <w:bCs/>
          <w:color w:val="FF0000"/>
          <w:lang w:val="en-GB"/>
        </w:rPr>
        <w:t>End</w:t>
      </w:r>
      <w:r w:rsidR="008045AB" w:rsidRPr="00182E0D">
        <w:rPr>
          <w:b/>
          <w:bCs/>
          <w:color w:val="FF0000"/>
          <w:lang w:val="en-GB"/>
        </w:rPr>
        <w:t xml:space="preserve"> of spine line</w:t>
      </w:r>
    </w:p>
    <w:p w14:paraId="0CFBCC8C" w14:textId="77777777" w:rsidR="00D03AB2" w:rsidRPr="00182E0D" w:rsidRDefault="00D03AB2" w:rsidP="009C59F6">
      <w:pPr>
        <w:pStyle w:val="Textbody"/>
        <w:rPr>
          <w:lang w:val="en-GB"/>
        </w:rPr>
      </w:pPr>
      <w:r w:rsidRPr="00182E0D">
        <w:rPr>
          <w:lang w:val="en-GB"/>
        </w:rPr>
        <w:t xml:space="preserve">This is the distance of the </w:t>
      </w:r>
      <w:r w:rsidR="00182E0D">
        <w:rPr>
          <w:lang w:val="en-GB"/>
        </w:rPr>
        <w:t>end of the spine line</w:t>
      </w:r>
      <w:r w:rsidRPr="00182E0D">
        <w:rPr>
          <w:lang w:val="en-GB"/>
        </w:rPr>
        <w:t xml:space="preserve"> from the </w:t>
      </w:r>
      <w:r w:rsidR="00182E0D">
        <w:rPr>
          <w:lang w:val="en-GB"/>
        </w:rPr>
        <w:t>nose</w:t>
      </w:r>
      <w:r w:rsidRPr="00182E0D">
        <w:rPr>
          <w:lang w:val="en-GB"/>
        </w:rPr>
        <w:t>, which is the origin of the kite model</w:t>
      </w:r>
      <w:r w:rsidR="00182E0D">
        <w:rPr>
          <w:lang w:val="en-GB"/>
        </w:rPr>
        <w:t xml:space="preserve"> geometry</w:t>
      </w:r>
      <w:r w:rsidRPr="00182E0D">
        <w:rPr>
          <w:lang w:val="en-GB"/>
        </w:rPr>
        <w:t xml:space="preserve">. Since it is not yet taken into account that later the tail and the nose are still trimmed, this information is somewhat longer than the length of the actual </w:t>
      </w:r>
      <w:r w:rsidR="00182E0D">
        <w:rPr>
          <w:lang w:val="en-GB"/>
        </w:rPr>
        <w:t>spine</w:t>
      </w:r>
      <w:r w:rsidRPr="00182E0D">
        <w:rPr>
          <w:lang w:val="en-GB"/>
        </w:rPr>
        <w:t xml:space="preserve"> of a real kite.</w:t>
      </w:r>
    </w:p>
    <w:p w14:paraId="32E2C2C5" w14:textId="77777777" w:rsidR="009C59F6" w:rsidRPr="00182E0D" w:rsidRDefault="00933842" w:rsidP="009C59F6">
      <w:pPr>
        <w:pStyle w:val="Textbody"/>
        <w:rPr>
          <w:b/>
          <w:bCs/>
          <w:color w:val="00B050"/>
          <w:lang w:val="en-GB"/>
        </w:rPr>
      </w:pPr>
      <w:r w:rsidRPr="00182E0D">
        <w:rPr>
          <w:b/>
          <w:bCs/>
          <w:color w:val="00B050"/>
          <w:lang w:val="en-GB"/>
        </w:rPr>
        <w:t>Nose</w:t>
      </w:r>
      <w:r w:rsidR="009C59F6" w:rsidRPr="00182E0D">
        <w:rPr>
          <w:b/>
          <w:bCs/>
          <w:color w:val="00B050"/>
          <w:lang w:val="en-GB"/>
        </w:rPr>
        <w:t xml:space="preserve"> cut width</w:t>
      </w:r>
    </w:p>
    <w:p w14:paraId="4056C3FA" w14:textId="77777777" w:rsidR="004E3958" w:rsidRPr="00182E0D" w:rsidRDefault="00D03AB2" w:rsidP="004E3958">
      <w:pPr>
        <w:pStyle w:val="Textbody"/>
        <w:rPr>
          <w:lang w:val="en-GB"/>
        </w:rPr>
      </w:pPr>
      <w:r w:rsidRPr="00182E0D">
        <w:rPr>
          <w:lang w:val="en-GB"/>
        </w:rPr>
        <w:t>The c</w:t>
      </w:r>
      <w:r w:rsidR="00182E0D">
        <w:rPr>
          <w:lang w:val="en-GB"/>
        </w:rPr>
        <w:t>alculated geometry of the kite</w:t>
      </w:r>
      <w:r w:rsidRPr="00182E0D">
        <w:rPr>
          <w:lang w:val="en-GB"/>
        </w:rPr>
        <w:t xml:space="preserve"> model shows a </w:t>
      </w:r>
      <w:r w:rsidR="00182E0D">
        <w:rPr>
          <w:lang w:val="en-GB"/>
        </w:rPr>
        <w:t>kite</w:t>
      </w:r>
      <w:r w:rsidRPr="00182E0D">
        <w:rPr>
          <w:lang w:val="en-GB"/>
        </w:rPr>
        <w:t xml:space="preserve"> with pointed nose. Depending on the n</w:t>
      </w:r>
      <w:r w:rsidR="00903E3D">
        <w:rPr>
          <w:lang w:val="en-GB"/>
        </w:rPr>
        <w:t>ose</w:t>
      </w:r>
      <w:r w:rsidRPr="00182E0D">
        <w:rPr>
          <w:lang w:val="en-GB"/>
        </w:rPr>
        <w:t xml:space="preserve"> design, we cut the nose to a certain width. This width is indicated here and a corresponding cut mark is drawn in the sail plan.</w:t>
      </w:r>
    </w:p>
    <w:p w14:paraId="5BA92170" w14:textId="77777777" w:rsidR="009C59F6" w:rsidRPr="00182E0D" w:rsidRDefault="00933842" w:rsidP="009C59F6">
      <w:pPr>
        <w:pStyle w:val="Textbody"/>
        <w:rPr>
          <w:b/>
          <w:bCs/>
          <w:color w:val="0070C0"/>
          <w:lang w:val="en-GB"/>
        </w:rPr>
      </w:pPr>
      <w:r w:rsidRPr="00182E0D">
        <w:rPr>
          <w:b/>
          <w:bCs/>
          <w:color w:val="0070C0"/>
          <w:lang w:val="en-GB"/>
        </w:rPr>
        <w:t>Tail</w:t>
      </w:r>
      <w:r w:rsidR="009C59F6" w:rsidRPr="00182E0D">
        <w:rPr>
          <w:b/>
          <w:bCs/>
          <w:color w:val="0070C0"/>
          <w:lang w:val="en-GB"/>
        </w:rPr>
        <w:t xml:space="preserve"> cut width</w:t>
      </w:r>
    </w:p>
    <w:p w14:paraId="0274BACE" w14:textId="77777777" w:rsidR="009C59F6" w:rsidRPr="00182E0D" w:rsidRDefault="00933842" w:rsidP="009C59F6">
      <w:pPr>
        <w:pStyle w:val="Textbody"/>
        <w:rPr>
          <w:b/>
          <w:bCs/>
          <w:lang w:val="en-GB"/>
        </w:rPr>
      </w:pPr>
      <w:r w:rsidRPr="00182E0D">
        <w:rPr>
          <w:lang w:val="en-GB"/>
        </w:rPr>
        <w:t xml:space="preserve">Same as for the nose also applies at the </w:t>
      </w:r>
      <w:r w:rsidR="003C635D" w:rsidRPr="00182E0D">
        <w:rPr>
          <w:lang w:val="en-GB"/>
        </w:rPr>
        <w:t>tail</w:t>
      </w:r>
      <w:r w:rsidRPr="00182E0D">
        <w:rPr>
          <w:lang w:val="en-GB"/>
        </w:rPr>
        <w:t xml:space="preserve">. Depending on the </w:t>
      </w:r>
      <w:r w:rsidR="003C635D" w:rsidRPr="00182E0D">
        <w:rPr>
          <w:lang w:val="en-GB"/>
        </w:rPr>
        <w:t>tail</w:t>
      </w:r>
      <w:r w:rsidRPr="00182E0D">
        <w:rPr>
          <w:lang w:val="en-GB"/>
        </w:rPr>
        <w:t xml:space="preserve">, the </w:t>
      </w:r>
      <w:r w:rsidR="003C635D" w:rsidRPr="00182E0D">
        <w:rPr>
          <w:lang w:val="en-GB"/>
        </w:rPr>
        <w:t>tail</w:t>
      </w:r>
      <w:r w:rsidRPr="00182E0D">
        <w:rPr>
          <w:lang w:val="en-GB"/>
        </w:rPr>
        <w:t xml:space="preserve"> is cut to a certain width. This width is indicated here and a corresponding cut mark is drawn in the sail plan.</w:t>
      </w:r>
    </w:p>
    <w:p w14:paraId="532F20A4" w14:textId="0473ECCC" w:rsidR="009C59F6" w:rsidRPr="002258D0" w:rsidRDefault="002A59E8">
      <w:pPr>
        <w:rPr>
          <w:b/>
          <w:bCs/>
          <w:color w:val="00B050"/>
          <w:highlight w:val="yellow"/>
          <w:lang w:val="en-GB"/>
        </w:rPr>
      </w:pPr>
      <w:r>
        <w:rPr>
          <w:b/>
          <w:bCs/>
          <w:noProof/>
          <w:color w:val="00B050"/>
          <w:lang w:eastAsia="de-DE" w:bidi="ar-SA"/>
        </w:rPr>
        <w:drawing>
          <wp:inline distT="0" distB="0" distL="0" distR="0" wp14:anchorId="6E500C39" wp14:editId="1B406A8F">
            <wp:extent cx="6120130" cy="431609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xthSenseClone 01.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9C59F6" w:rsidRPr="002258D0">
        <w:rPr>
          <w:b/>
          <w:bCs/>
          <w:color w:val="00B050"/>
          <w:highlight w:val="yellow"/>
          <w:lang w:val="en-GB"/>
        </w:rPr>
        <w:br w:type="page"/>
      </w:r>
    </w:p>
    <w:p w14:paraId="52040913" w14:textId="77777777" w:rsidR="007A68EB" w:rsidRPr="00347F3A" w:rsidRDefault="00933842">
      <w:pPr>
        <w:pStyle w:val="Textbody"/>
        <w:rPr>
          <w:b/>
          <w:bCs/>
          <w:color w:val="FF0000"/>
          <w:lang w:val="en-GB"/>
        </w:rPr>
      </w:pPr>
      <w:r w:rsidRPr="00347F3A">
        <w:rPr>
          <w:b/>
          <w:bCs/>
          <w:color w:val="FF0000"/>
          <w:lang w:val="en-GB"/>
        </w:rPr>
        <w:lastRenderedPageBreak/>
        <w:t>Position</w:t>
      </w:r>
      <w:r w:rsidR="008045AB" w:rsidRPr="00347F3A">
        <w:rPr>
          <w:b/>
          <w:bCs/>
          <w:color w:val="FF0000"/>
          <w:lang w:val="en-GB"/>
        </w:rPr>
        <w:t xml:space="preserve"> of upper spreader</w:t>
      </w:r>
    </w:p>
    <w:p w14:paraId="7FDCF20B" w14:textId="77777777" w:rsidR="007A68EB" w:rsidRPr="00347F3A" w:rsidRDefault="00933842">
      <w:pPr>
        <w:pStyle w:val="Textbody"/>
        <w:rPr>
          <w:lang w:val="en-GB"/>
        </w:rPr>
      </w:pPr>
      <w:r w:rsidRPr="00347F3A">
        <w:rPr>
          <w:lang w:val="en-GB"/>
        </w:rPr>
        <w:t xml:space="preserve">This describes the point at which the upper cross point crosses the </w:t>
      </w:r>
      <w:r w:rsidR="00347F3A" w:rsidRPr="00347F3A">
        <w:rPr>
          <w:lang w:val="en-GB"/>
        </w:rPr>
        <w:t>spine</w:t>
      </w:r>
      <w:r w:rsidRPr="00347F3A">
        <w:rPr>
          <w:lang w:val="en-GB"/>
        </w:rPr>
        <w:t>. It is the distance to the unc</w:t>
      </w:r>
      <w:r w:rsidR="00347F3A" w:rsidRPr="00347F3A">
        <w:rPr>
          <w:lang w:val="en-GB"/>
        </w:rPr>
        <w:t>lipped</w:t>
      </w:r>
      <w:r w:rsidRPr="00347F3A">
        <w:rPr>
          <w:lang w:val="en-GB"/>
        </w:rPr>
        <w:t xml:space="preserve"> n</w:t>
      </w:r>
      <w:r w:rsidR="00347F3A" w:rsidRPr="00347F3A">
        <w:rPr>
          <w:lang w:val="en-GB"/>
        </w:rPr>
        <w:t>ose</w:t>
      </w:r>
      <w:r w:rsidRPr="00347F3A">
        <w:rPr>
          <w:lang w:val="en-GB"/>
        </w:rPr>
        <w:t xml:space="preserve"> tip.</w:t>
      </w:r>
    </w:p>
    <w:p w14:paraId="5A3E8F86" w14:textId="77777777" w:rsidR="007A68EB" w:rsidRPr="00347F3A" w:rsidRDefault="00933842">
      <w:pPr>
        <w:pStyle w:val="Textbody"/>
        <w:rPr>
          <w:b/>
          <w:bCs/>
          <w:color w:val="00B050"/>
          <w:lang w:val="en-GB"/>
        </w:rPr>
      </w:pPr>
      <w:r w:rsidRPr="00347F3A">
        <w:rPr>
          <w:b/>
          <w:bCs/>
          <w:color w:val="00B050"/>
          <w:lang w:val="en-GB"/>
        </w:rPr>
        <w:t>Position</w:t>
      </w:r>
      <w:r w:rsidR="008045AB" w:rsidRPr="00347F3A">
        <w:rPr>
          <w:b/>
          <w:bCs/>
          <w:color w:val="00B050"/>
          <w:lang w:val="en-GB"/>
        </w:rPr>
        <w:t xml:space="preserve"> of lower spreader</w:t>
      </w:r>
    </w:p>
    <w:p w14:paraId="2D14E784" w14:textId="77777777" w:rsidR="00933842" w:rsidRPr="00347F3A" w:rsidRDefault="00933842" w:rsidP="009C59F6">
      <w:pPr>
        <w:pStyle w:val="Textbody"/>
        <w:rPr>
          <w:lang w:val="en-GB"/>
        </w:rPr>
      </w:pPr>
      <w:r w:rsidRPr="00347F3A">
        <w:rPr>
          <w:lang w:val="en-GB"/>
        </w:rPr>
        <w:t>This describes the point at which the lower cross point crosses the keel line. It is the distance to the unc</w:t>
      </w:r>
      <w:r w:rsidR="00347F3A" w:rsidRPr="00347F3A">
        <w:rPr>
          <w:lang w:val="en-GB"/>
        </w:rPr>
        <w:t>lipped</w:t>
      </w:r>
      <w:r w:rsidRPr="00347F3A">
        <w:rPr>
          <w:lang w:val="en-GB"/>
        </w:rPr>
        <w:t xml:space="preserve"> n</w:t>
      </w:r>
      <w:r w:rsidR="00347F3A" w:rsidRPr="00347F3A">
        <w:rPr>
          <w:lang w:val="en-GB"/>
        </w:rPr>
        <w:t>ose</w:t>
      </w:r>
      <w:r w:rsidRPr="00347F3A">
        <w:rPr>
          <w:lang w:val="en-GB"/>
        </w:rPr>
        <w:t xml:space="preserve"> tip.</w:t>
      </w:r>
    </w:p>
    <w:p w14:paraId="160272A5" w14:textId="77777777" w:rsidR="009C59F6" w:rsidRPr="00347F3A" w:rsidRDefault="00933842" w:rsidP="009C59F6">
      <w:pPr>
        <w:pStyle w:val="Textbody"/>
        <w:rPr>
          <w:b/>
          <w:bCs/>
          <w:color w:val="0070C0"/>
          <w:lang w:val="en-GB"/>
        </w:rPr>
      </w:pPr>
      <w:r w:rsidRPr="00347F3A">
        <w:rPr>
          <w:b/>
          <w:bCs/>
          <w:color w:val="0070C0"/>
          <w:lang w:val="en-GB"/>
        </w:rPr>
        <w:t>End</w:t>
      </w:r>
      <w:r w:rsidR="009C59F6" w:rsidRPr="00347F3A">
        <w:rPr>
          <w:b/>
          <w:bCs/>
          <w:color w:val="0070C0"/>
          <w:lang w:val="en-GB"/>
        </w:rPr>
        <w:t xml:space="preserve"> of leading edge</w:t>
      </w:r>
    </w:p>
    <w:p w14:paraId="76F4E68D" w14:textId="6CD661FD" w:rsidR="009C59F6" w:rsidRDefault="00933842" w:rsidP="009C59F6">
      <w:pPr>
        <w:pStyle w:val="Textbody"/>
        <w:rPr>
          <w:lang w:val="en-GB"/>
        </w:rPr>
      </w:pPr>
      <w:r w:rsidRPr="00347F3A">
        <w:rPr>
          <w:lang w:val="en-GB"/>
        </w:rPr>
        <w:t xml:space="preserve">This determines the distance of the wing tip, i.e. the end of the </w:t>
      </w:r>
      <w:r w:rsidR="00347F3A" w:rsidRPr="00347F3A">
        <w:rPr>
          <w:lang w:val="en-GB"/>
        </w:rPr>
        <w:t xml:space="preserve">leading </w:t>
      </w:r>
      <w:r w:rsidRPr="00347F3A">
        <w:rPr>
          <w:lang w:val="en-GB"/>
        </w:rPr>
        <w:t xml:space="preserve">edge, to the zero point or the </w:t>
      </w:r>
      <w:r w:rsidR="00347F3A" w:rsidRPr="00347F3A">
        <w:rPr>
          <w:lang w:val="en-GB"/>
        </w:rPr>
        <w:t>nose</w:t>
      </w:r>
      <w:r w:rsidRPr="00347F3A">
        <w:rPr>
          <w:lang w:val="en-GB"/>
        </w:rPr>
        <w:t>. This value is not to be confused with the length of the leading edge.</w:t>
      </w:r>
    </w:p>
    <w:p w14:paraId="777A16ED" w14:textId="77777777" w:rsidR="002A59E8" w:rsidRPr="00347F3A" w:rsidRDefault="002A59E8" w:rsidP="009C59F6">
      <w:pPr>
        <w:pStyle w:val="Textbody"/>
        <w:rPr>
          <w:lang w:val="en-GB"/>
        </w:rPr>
      </w:pPr>
    </w:p>
    <w:p w14:paraId="2C3D9B6C" w14:textId="658BBB2A" w:rsidR="00B814BB" w:rsidRPr="00347F3A" w:rsidRDefault="002A59E8">
      <w:pPr>
        <w:pStyle w:val="Textbody"/>
        <w:rPr>
          <w:lang w:val="en-GB"/>
        </w:rPr>
      </w:pPr>
      <w:r>
        <w:rPr>
          <w:noProof/>
          <w:lang w:eastAsia="de-DE" w:bidi="ar-SA"/>
        </w:rPr>
        <w:drawing>
          <wp:inline distT="0" distB="0" distL="0" distR="0" wp14:anchorId="3C982A6D" wp14:editId="676D7A11">
            <wp:extent cx="6120130" cy="431609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xthSenseClone 02.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52803CCC" w14:textId="77777777" w:rsidR="00B814BB" w:rsidRPr="00347F3A" w:rsidRDefault="00B814BB">
      <w:pPr>
        <w:rPr>
          <w:b/>
          <w:bCs/>
          <w:color w:val="FF0000"/>
          <w:lang w:val="en-GB"/>
        </w:rPr>
      </w:pPr>
      <w:r w:rsidRPr="00347F3A">
        <w:rPr>
          <w:b/>
          <w:bCs/>
          <w:color w:val="FF0000"/>
          <w:lang w:val="en-GB"/>
        </w:rPr>
        <w:br w:type="page"/>
      </w:r>
    </w:p>
    <w:p w14:paraId="1CA951A7" w14:textId="77777777" w:rsidR="007A68EB" w:rsidRPr="00065A61" w:rsidRDefault="00933842">
      <w:pPr>
        <w:pStyle w:val="Textbody"/>
        <w:rPr>
          <w:b/>
          <w:bCs/>
          <w:color w:val="FF0000"/>
          <w:lang w:val="en-GB"/>
        </w:rPr>
      </w:pPr>
      <w:r w:rsidRPr="00065A61">
        <w:rPr>
          <w:b/>
          <w:bCs/>
          <w:color w:val="FF0000"/>
          <w:lang w:val="en-GB"/>
        </w:rPr>
        <w:lastRenderedPageBreak/>
        <w:t>End</w:t>
      </w:r>
      <w:r w:rsidR="008045AB" w:rsidRPr="00065A61">
        <w:rPr>
          <w:b/>
          <w:bCs/>
          <w:color w:val="FF0000"/>
          <w:lang w:val="en-GB"/>
        </w:rPr>
        <w:t xml:space="preserve"> of leading edge, height</w:t>
      </w:r>
    </w:p>
    <w:p w14:paraId="26AE2A98" w14:textId="77777777" w:rsidR="00933842" w:rsidRPr="00065A61" w:rsidRDefault="00933842">
      <w:pPr>
        <w:pStyle w:val="Textbody"/>
        <w:rPr>
          <w:lang w:val="en-GB"/>
        </w:rPr>
      </w:pPr>
      <w:r w:rsidRPr="00065A61">
        <w:rPr>
          <w:lang w:val="en-GB"/>
        </w:rPr>
        <w:t xml:space="preserve">This value is understandable when you look at a dragon lying on the ground. Then this is the height of the wing tip above the ground, or above the plane on which the </w:t>
      </w:r>
      <w:r w:rsidR="00065A61" w:rsidRPr="00065A61">
        <w:rPr>
          <w:lang w:val="en-GB"/>
        </w:rPr>
        <w:t>spine</w:t>
      </w:r>
      <w:r w:rsidRPr="00065A61">
        <w:rPr>
          <w:lang w:val="en-GB"/>
        </w:rPr>
        <w:t xml:space="preserve"> is located. Again, it should be noted that the geometric model differs from the values ​​in reality. In the real kite, the </w:t>
      </w:r>
      <w:r w:rsidR="00065A61" w:rsidRPr="00065A61">
        <w:rPr>
          <w:lang w:val="en-GB"/>
        </w:rPr>
        <w:t xml:space="preserve">spine and </w:t>
      </w:r>
      <w:r w:rsidRPr="00065A61">
        <w:rPr>
          <w:lang w:val="en-GB"/>
        </w:rPr>
        <w:t>spread</w:t>
      </w:r>
      <w:r w:rsidR="00065A61" w:rsidRPr="00065A61">
        <w:rPr>
          <w:lang w:val="en-GB"/>
        </w:rPr>
        <w:t xml:space="preserve">ers </w:t>
      </w:r>
      <w:r w:rsidRPr="00065A61">
        <w:rPr>
          <w:lang w:val="en-GB"/>
        </w:rPr>
        <w:t xml:space="preserve">do not run in a single plane as assumed here. So here real values </w:t>
      </w:r>
      <w:r w:rsidR="00065A61" w:rsidRPr="00065A61">
        <w:rPr>
          <w:lang w:val="en-GB"/>
        </w:rPr>
        <w:t xml:space="preserve">and </w:t>
      </w:r>
      <w:r w:rsidRPr="00065A61">
        <w:rPr>
          <w:lang w:val="en-GB"/>
        </w:rPr>
        <w:t>the model differ somewhat.</w:t>
      </w:r>
    </w:p>
    <w:p w14:paraId="02A4C22B" w14:textId="77777777" w:rsidR="007A68EB" w:rsidRPr="00065A61" w:rsidRDefault="00933842">
      <w:pPr>
        <w:pStyle w:val="Textbody"/>
        <w:rPr>
          <w:b/>
          <w:bCs/>
          <w:color w:val="00B050"/>
          <w:lang w:val="en-GB"/>
        </w:rPr>
      </w:pPr>
      <w:r w:rsidRPr="00065A61">
        <w:rPr>
          <w:b/>
          <w:bCs/>
          <w:color w:val="00B050"/>
          <w:lang w:val="en-GB"/>
        </w:rPr>
        <w:t>Span</w:t>
      </w:r>
      <w:r w:rsidR="008045AB" w:rsidRPr="00065A61">
        <w:rPr>
          <w:b/>
          <w:bCs/>
          <w:color w:val="00B050"/>
          <w:lang w:val="en-GB"/>
        </w:rPr>
        <w:t xml:space="preserve"> width</w:t>
      </w:r>
    </w:p>
    <w:p w14:paraId="05B9A0E6" w14:textId="77777777" w:rsidR="00384280" w:rsidRPr="00065A61" w:rsidRDefault="00933842">
      <w:pPr>
        <w:pStyle w:val="Textbody"/>
        <w:rPr>
          <w:lang w:val="en-GB"/>
        </w:rPr>
      </w:pPr>
      <w:r w:rsidRPr="00065A61">
        <w:rPr>
          <w:lang w:val="en-GB"/>
        </w:rPr>
        <w:t xml:space="preserve">This value is used to specify the span, in this case the distance between the two ends of the </w:t>
      </w:r>
      <w:r w:rsidR="00065A61" w:rsidRPr="00065A61">
        <w:rPr>
          <w:lang w:val="en-GB"/>
        </w:rPr>
        <w:t>leading</w:t>
      </w:r>
      <w:r w:rsidRPr="00065A61">
        <w:rPr>
          <w:lang w:val="en-GB"/>
        </w:rPr>
        <w:t xml:space="preserve"> edge. This is then used to influence the opening angle of the guide edges. Further values ​​such a</w:t>
      </w:r>
      <w:r w:rsidR="00065A61" w:rsidRPr="00065A61">
        <w:rPr>
          <w:lang w:val="en-GB"/>
        </w:rPr>
        <w:t xml:space="preserve">s the lengths of the </w:t>
      </w:r>
      <w:r w:rsidRPr="00065A61">
        <w:rPr>
          <w:lang w:val="en-GB"/>
        </w:rPr>
        <w:t>spread</w:t>
      </w:r>
      <w:r w:rsidR="00065A61" w:rsidRPr="00065A61">
        <w:rPr>
          <w:lang w:val="en-GB"/>
        </w:rPr>
        <w:t>ers</w:t>
      </w:r>
      <w:r w:rsidRPr="00065A61">
        <w:rPr>
          <w:lang w:val="en-GB"/>
        </w:rPr>
        <w:t xml:space="preserve"> are also influenced thereby.</w:t>
      </w:r>
    </w:p>
    <w:p w14:paraId="3D5E50A7" w14:textId="77777777" w:rsidR="00933842" w:rsidRPr="00065A61" w:rsidRDefault="00933842">
      <w:pPr>
        <w:pStyle w:val="Textbody"/>
        <w:rPr>
          <w:lang w:val="en-GB"/>
        </w:rPr>
      </w:pPr>
    </w:p>
    <w:p w14:paraId="6648F0DF" w14:textId="2B888CD5" w:rsidR="00B814BB" w:rsidRPr="002258D0" w:rsidRDefault="002A59E8">
      <w:pPr>
        <w:rPr>
          <w:b/>
          <w:bCs/>
          <w:highlight w:val="yellow"/>
          <w:lang w:val="en-GB"/>
        </w:rPr>
      </w:pPr>
      <w:r>
        <w:rPr>
          <w:b/>
          <w:bCs/>
          <w:noProof/>
          <w:lang w:eastAsia="de-DE" w:bidi="ar-SA"/>
        </w:rPr>
        <w:drawing>
          <wp:inline distT="0" distB="0" distL="0" distR="0" wp14:anchorId="308F8E56" wp14:editId="0C20746F">
            <wp:extent cx="6120130" cy="431609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xthSenseClone 03.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B814BB" w:rsidRPr="002258D0">
        <w:rPr>
          <w:b/>
          <w:bCs/>
          <w:highlight w:val="yellow"/>
          <w:lang w:val="en-GB"/>
        </w:rPr>
        <w:br w:type="page"/>
      </w:r>
    </w:p>
    <w:p w14:paraId="174D803E" w14:textId="77777777" w:rsidR="007A68EB" w:rsidRPr="00A96CAF" w:rsidRDefault="00933842">
      <w:pPr>
        <w:pStyle w:val="Textbody"/>
        <w:rPr>
          <w:b/>
          <w:bCs/>
          <w:color w:val="FF0000"/>
          <w:lang w:val="en-GB"/>
        </w:rPr>
      </w:pPr>
      <w:r w:rsidRPr="00A96CAF">
        <w:rPr>
          <w:b/>
          <w:bCs/>
          <w:color w:val="FF0000"/>
          <w:lang w:val="en-GB"/>
        </w:rPr>
        <w:lastRenderedPageBreak/>
        <w:t>Position</w:t>
      </w:r>
      <w:r w:rsidR="00DC69E8" w:rsidRPr="00A96CAF">
        <w:rPr>
          <w:b/>
          <w:bCs/>
          <w:color w:val="FF0000"/>
          <w:lang w:val="en-GB"/>
        </w:rPr>
        <w:t xml:space="preserve"> of inner stand</w:t>
      </w:r>
      <w:r w:rsidR="008045AB" w:rsidRPr="00A96CAF">
        <w:rPr>
          <w:b/>
          <w:bCs/>
          <w:color w:val="FF0000"/>
          <w:lang w:val="en-GB"/>
        </w:rPr>
        <w:t>off</w:t>
      </w:r>
    </w:p>
    <w:p w14:paraId="133D8D36" w14:textId="77777777" w:rsidR="007A68EB" w:rsidRPr="00A96CAF" w:rsidRDefault="00933842">
      <w:pPr>
        <w:pStyle w:val="Textbody"/>
        <w:rPr>
          <w:lang w:val="en-GB"/>
        </w:rPr>
      </w:pPr>
      <w:r w:rsidRPr="00A96CAF">
        <w:rPr>
          <w:lang w:val="en-GB"/>
        </w:rPr>
        <w:t xml:space="preserve">This value describes the distance of the inner standoff on the lower </w:t>
      </w:r>
      <w:r w:rsidR="00A96CAF" w:rsidRPr="00A96CAF">
        <w:rPr>
          <w:lang w:val="en-GB"/>
        </w:rPr>
        <w:t>spreader</w:t>
      </w:r>
      <w:r w:rsidRPr="00A96CAF">
        <w:rPr>
          <w:lang w:val="en-GB"/>
        </w:rPr>
        <w:t xml:space="preserve"> to the </w:t>
      </w:r>
      <w:r w:rsidR="00A96CAF" w:rsidRPr="00A96CAF">
        <w:rPr>
          <w:lang w:val="en-GB"/>
        </w:rPr>
        <w:t>spine line</w:t>
      </w:r>
      <w:r w:rsidRPr="00A96CAF">
        <w:rPr>
          <w:lang w:val="en-GB"/>
        </w:rPr>
        <w:t>.</w:t>
      </w:r>
    </w:p>
    <w:p w14:paraId="3B5F1D6B" w14:textId="77777777" w:rsidR="007A68EB" w:rsidRPr="00A96CAF" w:rsidRDefault="00DC69E8">
      <w:pPr>
        <w:pStyle w:val="Textbody"/>
        <w:rPr>
          <w:b/>
          <w:bCs/>
          <w:color w:val="00B050"/>
          <w:lang w:val="en-GB"/>
        </w:rPr>
      </w:pPr>
      <w:r w:rsidRPr="00A96CAF">
        <w:rPr>
          <w:b/>
          <w:bCs/>
          <w:color w:val="00B050"/>
          <w:lang w:val="en-GB"/>
        </w:rPr>
        <w:t>Height of inner stand</w:t>
      </w:r>
      <w:r w:rsidR="008045AB" w:rsidRPr="00A96CAF">
        <w:rPr>
          <w:b/>
          <w:bCs/>
          <w:color w:val="00B050"/>
          <w:lang w:val="en-GB"/>
        </w:rPr>
        <w:t>off</w:t>
      </w:r>
    </w:p>
    <w:p w14:paraId="4AF872AE" w14:textId="77777777" w:rsidR="007A68EB" w:rsidRPr="00A96CAF" w:rsidRDefault="00933842">
      <w:pPr>
        <w:pStyle w:val="Textbody"/>
        <w:rPr>
          <w:lang w:val="en-GB"/>
        </w:rPr>
      </w:pPr>
      <w:r w:rsidRPr="00A96CAF">
        <w:rPr>
          <w:lang w:val="en-GB"/>
        </w:rPr>
        <w:t>The height of the sail point at which the inner stand meets the sail is described here.</w:t>
      </w:r>
    </w:p>
    <w:p w14:paraId="38544AC3" w14:textId="77777777" w:rsidR="007A68EB" w:rsidRPr="00A96CAF" w:rsidRDefault="00933842">
      <w:pPr>
        <w:pStyle w:val="Textbody"/>
        <w:rPr>
          <w:b/>
          <w:bCs/>
          <w:color w:val="0070C0"/>
          <w:lang w:val="en-GB"/>
        </w:rPr>
      </w:pPr>
      <w:r w:rsidRPr="00A96CAF">
        <w:rPr>
          <w:b/>
          <w:bCs/>
          <w:color w:val="0070C0"/>
          <w:lang w:val="en-GB"/>
        </w:rPr>
        <w:t>Offset</w:t>
      </w:r>
      <w:r w:rsidR="008045AB" w:rsidRPr="00A96CAF">
        <w:rPr>
          <w:b/>
          <w:bCs/>
          <w:color w:val="0070C0"/>
          <w:lang w:val="en-GB"/>
        </w:rPr>
        <w:t xml:space="preserve"> of inner </w:t>
      </w:r>
      <w:r w:rsidR="00DC69E8" w:rsidRPr="00A96CAF">
        <w:rPr>
          <w:b/>
          <w:bCs/>
          <w:color w:val="0070C0"/>
          <w:lang w:val="en-GB"/>
        </w:rPr>
        <w:t>standoff</w:t>
      </w:r>
      <w:r w:rsidR="008045AB" w:rsidRPr="00A96CAF">
        <w:rPr>
          <w:b/>
          <w:bCs/>
          <w:color w:val="0070C0"/>
          <w:lang w:val="en-GB"/>
        </w:rPr>
        <w:t>, sail</w:t>
      </w:r>
    </w:p>
    <w:p w14:paraId="14C4F49B" w14:textId="77777777" w:rsidR="007A68EB" w:rsidRPr="00A96CAF" w:rsidRDefault="00933842">
      <w:pPr>
        <w:pStyle w:val="Textbody"/>
        <w:rPr>
          <w:lang w:val="en-GB"/>
        </w:rPr>
      </w:pPr>
      <w:r w:rsidRPr="00A96CAF">
        <w:rPr>
          <w:lang w:val="en-GB"/>
        </w:rPr>
        <w:t>This parameter describes the offset of the sail point at which the inner stand</w:t>
      </w:r>
      <w:r w:rsidR="00A96CAF" w:rsidRPr="00A96CAF">
        <w:rPr>
          <w:lang w:val="en-GB"/>
        </w:rPr>
        <w:t>off</w:t>
      </w:r>
      <w:r w:rsidRPr="00A96CAF">
        <w:rPr>
          <w:lang w:val="en-GB"/>
        </w:rPr>
        <w:t xml:space="preserve"> meets the sail toward the stern. If this value is greater than zero, the standoffs are slightly oblique in the room.</w:t>
      </w:r>
    </w:p>
    <w:p w14:paraId="62E8A903" w14:textId="77777777" w:rsidR="009C59F6" w:rsidRPr="00A96CAF" w:rsidRDefault="009C59F6">
      <w:pPr>
        <w:pStyle w:val="Textbody"/>
        <w:rPr>
          <w:lang w:val="en-GB"/>
        </w:rPr>
      </w:pPr>
    </w:p>
    <w:p w14:paraId="12A8B59A" w14:textId="0919DB01" w:rsidR="00384280" w:rsidRPr="00A96CAF" w:rsidRDefault="002A59E8">
      <w:pPr>
        <w:pStyle w:val="Textbody"/>
        <w:rPr>
          <w:lang w:val="en-GB"/>
        </w:rPr>
      </w:pPr>
      <w:r>
        <w:rPr>
          <w:noProof/>
          <w:lang w:eastAsia="de-DE" w:bidi="ar-SA"/>
        </w:rPr>
        <w:drawing>
          <wp:inline distT="0" distB="0" distL="0" distR="0" wp14:anchorId="3FF367CA" wp14:editId="16D27FEF">
            <wp:extent cx="6120130" cy="431609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xthSenseClone 04.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6D4BA2CB" w14:textId="77777777" w:rsidR="00C472D1" w:rsidRPr="002258D0" w:rsidRDefault="00C472D1">
      <w:pPr>
        <w:rPr>
          <w:highlight w:val="yellow"/>
          <w:lang w:val="en-GB"/>
        </w:rPr>
      </w:pPr>
    </w:p>
    <w:p w14:paraId="09B13B63" w14:textId="77777777" w:rsidR="00C43C24" w:rsidRPr="002258D0" w:rsidRDefault="00C43C24">
      <w:pPr>
        <w:rPr>
          <w:highlight w:val="yellow"/>
          <w:lang w:val="en-GB"/>
        </w:rPr>
      </w:pPr>
      <w:r w:rsidRPr="002258D0">
        <w:rPr>
          <w:highlight w:val="yellow"/>
          <w:lang w:val="en-GB"/>
        </w:rPr>
        <w:br w:type="page"/>
      </w:r>
    </w:p>
    <w:p w14:paraId="6F3FFF55" w14:textId="77777777" w:rsidR="007A68EB" w:rsidRPr="00A96CAF" w:rsidRDefault="00933842">
      <w:pPr>
        <w:pStyle w:val="Textbody"/>
        <w:rPr>
          <w:b/>
          <w:bCs/>
          <w:color w:val="FF0000"/>
          <w:lang w:val="en-GB"/>
        </w:rPr>
      </w:pPr>
      <w:r w:rsidRPr="00A96CAF">
        <w:rPr>
          <w:b/>
          <w:bCs/>
          <w:color w:val="FF0000"/>
          <w:lang w:val="en-GB"/>
        </w:rPr>
        <w:lastRenderedPageBreak/>
        <w:t>Position</w:t>
      </w:r>
      <w:r w:rsidR="00DC69E8" w:rsidRPr="00A96CAF">
        <w:rPr>
          <w:b/>
          <w:bCs/>
          <w:color w:val="FF0000"/>
          <w:lang w:val="en-GB"/>
        </w:rPr>
        <w:t xml:space="preserve"> of outer stand</w:t>
      </w:r>
      <w:r w:rsidR="008045AB" w:rsidRPr="00A96CAF">
        <w:rPr>
          <w:b/>
          <w:bCs/>
          <w:color w:val="FF0000"/>
          <w:lang w:val="en-GB"/>
        </w:rPr>
        <w:t>off</w:t>
      </w:r>
    </w:p>
    <w:p w14:paraId="05334CD4" w14:textId="77777777" w:rsidR="007A68EB" w:rsidRPr="00A96CAF" w:rsidRDefault="00933842">
      <w:pPr>
        <w:pStyle w:val="Textbody"/>
        <w:rPr>
          <w:lang w:val="en-GB"/>
        </w:rPr>
      </w:pPr>
      <w:r w:rsidRPr="00A96CAF">
        <w:rPr>
          <w:lang w:val="en-GB"/>
        </w:rPr>
        <w:t>This applies to the "inner standoff" previously described.</w:t>
      </w:r>
    </w:p>
    <w:p w14:paraId="1C1718B1" w14:textId="77777777" w:rsidR="007A68EB" w:rsidRPr="00A96CAF" w:rsidRDefault="00933842">
      <w:pPr>
        <w:pStyle w:val="Textbody"/>
        <w:rPr>
          <w:b/>
          <w:bCs/>
          <w:color w:val="00B050"/>
          <w:lang w:val="en-GB"/>
        </w:rPr>
      </w:pPr>
      <w:r w:rsidRPr="00A96CAF">
        <w:rPr>
          <w:b/>
          <w:bCs/>
          <w:color w:val="00B050"/>
          <w:lang w:val="en-GB"/>
        </w:rPr>
        <w:t>Height</w:t>
      </w:r>
      <w:r w:rsidR="00DC69E8" w:rsidRPr="00A96CAF">
        <w:rPr>
          <w:b/>
          <w:bCs/>
          <w:color w:val="00B050"/>
          <w:lang w:val="en-GB"/>
        </w:rPr>
        <w:t xml:space="preserve"> of outer stand</w:t>
      </w:r>
      <w:r w:rsidR="008045AB" w:rsidRPr="00A96CAF">
        <w:rPr>
          <w:b/>
          <w:bCs/>
          <w:color w:val="00B050"/>
          <w:lang w:val="en-GB"/>
        </w:rPr>
        <w:t>off</w:t>
      </w:r>
    </w:p>
    <w:p w14:paraId="3D1AF034" w14:textId="77777777" w:rsidR="007A68EB" w:rsidRPr="00A96CAF" w:rsidRDefault="00933842">
      <w:pPr>
        <w:pStyle w:val="Textbody"/>
        <w:rPr>
          <w:lang w:val="en-GB"/>
        </w:rPr>
      </w:pPr>
      <w:r w:rsidRPr="00A96CAF">
        <w:rPr>
          <w:lang w:val="en-GB"/>
        </w:rPr>
        <w:t>This applies to the "inner standoff" previously described.</w:t>
      </w:r>
    </w:p>
    <w:p w14:paraId="4D7DD3AE" w14:textId="77777777" w:rsidR="007A68EB" w:rsidRPr="00A96CAF" w:rsidRDefault="00933842">
      <w:pPr>
        <w:pStyle w:val="Textbody"/>
        <w:rPr>
          <w:b/>
          <w:bCs/>
          <w:color w:val="0070C0"/>
          <w:lang w:val="en-GB"/>
        </w:rPr>
      </w:pPr>
      <w:r w:rsidRPr="00A96CAF">
        <w:rPr>
          <w:b/>
          <w:bCs/>
          <w:color w:val="0070C0"/>
          <w:lang w:val="en-GB"/>
        </w:rPr>
        <w:t>Offset</w:t>
      </w:r>
      <w:r w:rsidR="008045AB" w:rsidRPr="00A96CAF">
        <w:rPr>
          <w:b/>
          <w:bCs/>
          <w:color w:val="0070C0"/>
          <w:lang w:val="en-GB"/>
        </w:rPr>
        <w:t xml:space="preserve"> of outer </w:t>
      </w:r>
      <w:r w:rsidR="00DC69E8" w:rsidRPr="00A96CAF">
        <w:rPr>
          <w:b/>
          <w:bCs/>
          <w:color w:val="0070C0"/>
          <w:lang w:val="en-GB"/>
        </w:rPr>
        <w:t>standoff</w:t>
      </w:r>
      <w:r w:rsidR="008045AB" w:rsidRPr="00A96CAF">
        <w:rPr>
          <w:b/>
          <w:bCs/>
          <w:color w:val="0070C0"/>
          <w:lang w:val="en-GB"/>
        </w:rPr>
        <w:t>, sail</w:t>
      </w:r>
    </w:p>
    <w:p w14:paraId="6F2E9D6A" w14:textId="77777777" w:rsidR="007A68EB" w:rsidRPr="00A96CAF" w:rsidRDefault="00933842">
      <w:pPr>
        <w:pStyle w:val="Textbody"/>
        <w:rPr>
          <w:lang w:val="en-GB"/>
        </w:rPr>
      </w:pPr>
      <w:r w:rsidRPr="00A96CAF">
        <w:rPr>
          <w:lang w:val="en-GB"/>
        </w:rPr>
        <w:t>This applies to the "inner standoff" previously described.</w:t>
      </w:r>
    </w:p>
    <w:p w14:paraId="6A59D83A" w14:textId="77777777" w:rsidR="00292651" w:rsidRPr="00A96CAF" w:rsidRDefault="00292651">
      <w:pPr>
        <w:pStyle w:val="Textbody"/>
        <w:rPr>
          <w:lang w:val="en-GB"/>
        </w:rPr>
      </w:pPr>
    </w:p>
    <w:p w14:paraId="13C9187E" w14:textId="3F8309FA" w:rsidR="00384280" w:rsidRPr="00A96CAF" w:rsidRDefault="002A59E8">
      <w:pPr>
        <w:pStyle w:val="Textbody"/>
        <w:rPr>
          <w:lang w:val="en-GB"/>
        </w:rPr>
      </w:pPr>
      <w:r>
        <w:rPr>
          <w:noProof/>
          <w:lang w:eastAsia="de-DE" w:bidi="ar-SA"/>
        </w:rPr>
        <w:drawing>
          <wp:inline distT="0" distB="0" distL="0" distR="0" wp14:anchorId="21228A92" wp14:editId="246AFA10">
            <wp:extent cx="6120130" cy="431609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xthSenseClone 05.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0DDBFB54" w14:textId="761431A9" w:rsidR="00384280" w:rsidRPr="00A96CAF" w:rsidRDefault="00384280">
      <w:pPr>
        <w:pStyle w:val="Textbody"/>
        <w:rPr>
          <w:lang w:val="en-GB"/>
        </w:rPr>
      </w:pPr>
    </w:p>
    <w:p w14:paraId="4B458C8C" w14:textId="77777777" w:rsidR="00384280" w:rsidRPr="00A96CAF" w:rsidRDefault="00933842">
      <w:pPr>
        <w:pStyle w:val="Textbody"/>
        <w:rPr>
          <w:lang w:val="en-GB"/>
        </w:rPr>
      </w:pPr>
      <w:r w:rsidRPr="00A96CAF">
        <w:rPr>
          <w:lang w:val="en-GB"/>
        </w:rPr>
        <w:t xml:space="preserve">Note: With the </w:t>
      </w:r>
      <w:r w:rsidR="00A96CAF">
        <w:rPr>
          <w:lang w:val="en-GB"/>
        </w:rPr>
        <w:t>kite</w:t>
      </w:r>
      <w:r w:rsidRPr="00A96CAF">
        <w:rPr>
          <w:lang w:val="en-GB"/>
        </w:rPr>
        <w:t xml:space="preserve"> model described here, basically only </w:t>
      </w:r>
      <w:r w:rsidR="00A96CAF">
        <w:rPr>
          <w:lang w:val="en-GB"/>
        </w:rPr>
        <w:t>kites</w:t>
      </w:r>
      <w:r w:rsidRPr="00A96CAF">
        <w:rPr>
          <w:lang w:val="en-GB"/>
        </w:rPr>
        <w:t xml:space="preserve"> with two standoffs can be described. If, however, a model with only one standoff is to be displayed, then a position is specified for the second standoff that is only 1 mm next to the first standoff, and the same standoff lengths are always selected. These standoffs, standing close together, represent the one standoff </w:t>
      </w:r>
      <w:r w:rsidR="00A96CAF">
        <w:rPr>
          <w:lang w:val="en-GB"/>
        </w:rPr>
        <w:t>of the real kite</w:t>
      </w:r>
      <w:r w:rsidRPr="00A96CAF">
        <w:rPr>
          <w:lang w:val="en-GB"/>
        </w:rPr>
        <w:t>. The offset values ​​are still variable parameters, which are still used in the modelling of the trailing edge.</w:t>
      </w:r>
    </w:p>
    <w:p w14:paraId="462DB831" w14:textId="77777777" w:rsidR="004E1669" w:rsidRPr="007011E4" w:rsidRDefault="00C43C24">
      <w:pPr>
        <w:pStyle w:val="Textbody"/>
        <w:rPr>
          <w:bCs/>
          <w:lang w:val="en-GB"/>
        </w:rPr>
      </w:pPr>
      <w:r w:rsidRPr="002258D0">
        <w:rPr>
          <w:b/>
          <w:bCs/>
          <w:highlight w:val="yellow"/>
          <w:lang w:val="en-GB"/>
        </w:rPr>
        <w:br w:type="column"/>
      </w:r>
      <w:r w:rsidR="00933842" w:rsidRPr="007011E4">
        <w:rPr>
          <w:bCs/>
          <w:lang w:val="en-GB"/>
        </w:rPr>
        <w:lastRenderedPageBreak/>
        <w:t xml:space="preserve">The leading edge is described as a Bezier curve of the second degree or a cubic Bezier curve (https://de.wikipedia.org/wiki/B%C3%A9zierkurve). For this purpose, two control points are required in addition to the start and end points. The two control points are shown in the graphical output of the detail </w:t>
      </w:r>
      <w:r w:rsidR="007011E4" w:rsidRPr="007011E4">
        <w:rPr>
          <w:bCs/>
          <w:lang w:val="en-GB"/>
        </w:rPr>
        <w:t>view</w:t>
      </w:r>
      <w:r w:rsidR="00933842" w:rsidRPr="007011E4">
        <w:rPr>
          <w:bCs/>
          <w:lang w:val="en-GB"/>
        </w:rPr>
        <w:t xml:space="preserve"> of the leading edge</w:t>
      </w:r>
      <w:r w:rsidR="004E1669" w:rsidRPr="007011E4">
        <w:rPr>
          <w:bCs/>
          <w:lang w:val="en-GB"/>
        </w:rPr>
        <w:t>.</w:t>
      </w:r>
    </w:p>
    <w:p w14:paraId="630007C4" w14:textId="77777777" w:rsidR="007A68EB" w:rsidRPr="007011E4" w:rsidRDefault="00933842">
      <w:pPr>
        <w:pStyle w:val="Textbody"/>
        <w:rPr>
          <w:b/>
          <w:bCs/>
          <w:color w:val="FF0000"/>
          <w:lang w:val="en-GB"/>
        </w:rPr>
      </w:pPr>
      <w:r w:rsidRPr="007011E4">
        <w:rPr>
          <w:b/>
          <w:bCs/>
          <w:color w:val="FF0000"/>
          <w:lang w:val="en-GB"/>
        </w:rPr>
        <w:t>Leading</w:t>
      </w:r>
      <w:r w:rsidR="008045AB" w:rsidRPr="007011E4">
        <w:rPr>
          <w:b/>
          <w:bCs/>
          <w:color w:val="FF0000"/>
          <w:lang w:val="en-GB"/>
        </w:rPr>
        <w:t xml:space="preserve"> edge, upper </w:t>
      </w:r>
      <w:r w:rsidR="00DC69E8" w:rsidRPr="007011E4">
        <w:rPr>
          <w:b/>
          <w:bCs/>
          <w:color w:val="FF0000"/>
          <w:lang w:val="en-GB"/>
        </w:rPr>
        <w:t>control point</w:t>
      </w:r>
      <w:r w:rsidR="008045AB" w:rsidRPr="007011E4">
        <w:rPr>
          <w:b/>
          <w:bCs/>
          <w:color w:val="FF0000"/>
          <w:lang w:val="en-GB"/>
        </w:rPr>
        <w:t xml:space="preserve"> X</w:t>
      </w:r>
    </w:p>
    <w:p w14:paraId="1336CD7C" w14:textId="77777777" w:rsidR="00292651" w:rsidRPr="007011E4" w:rsidRDefault="00933842">
      <w:pPr>
        <w:pStyle w:val="Textbody"/>
        <w:rPr>
          <w:b/>
          <w:bCs/>
          <w:color w:val="00B050"/>
          <w:lang w:val="en-GB"/>
        </w:rPr>
      </w:pPr>
      <w:r w:rsidRPr="007011E4">
        <w:rPr>
          <w:b/>
          <w:bCs/>
          <w:color w:val="00B050"/>
          <w:lang w:val="en-GB"/>
        </w:rPr>
        <w:t>Leading</w:t>
      </w:r>
      <w:r w:rsidR="00292651" w:rsidRPr="007011E4">
        <w:rPr>
          <w:b/>
          <w:bCs/>
          <w:color w:val="00B050"/>
          <w:lang w:val="en-GB"/>
        </w:rPr>
        <w:t xml:space="preserve"> edge, upper </w:t>
      </w:r>
      <w:r w:rsidR="00DC69E8" w:rsidRPr="007011E4">
        <w:rPr>
          <w:b/>
          <w:bCs/>
          <w:color w:val="00B050"/>
          <w:lang w:val="en-GB"/>
        </w:rPr>
        <w:t>control point</w:t>
      </w:r>
      <w:r w:rsidR="00292651" w:rsidRPr="007011E4">
        <w:rPr>
          <w:b/>
          <w:bCs/>
          <w:color w:val="00B050"/>
          <w:lang w:val="en-GB"/>
        </w:rPr>
        <w:t xml:space="preserve"> Y</w:t>
      </w:r>
    </w:p>
    <w:p w14:paraId="3875DB60" w14:textId="29596EEB" w:rsidR="007A68EB" w:rsidRDefault="00933842">
      <w:pPr>
        <w:pStyle w:val="Textbody"/>
        <w:rPr>
          <w:lang w:val="en-GB"/>
        </w:rPr>
      </w:pPr>
      <w:r w:rsidRPr="007011E4">
        <w:rPr>
          <w:lang w:val="en-GB"/>
        </w:rPr>
        <w:t>Th</w:t>
      </w:r>
      <w:r w:rsidR="004D61BC" w:rsidRPr="007011E4">
        <w:rPr>
          <w:lang w:val="en-GB"/>
        </w:rPr>
        <w:t>is is the</w:t>
      </w:r>
      <w:r w:rsidRPr="007011E4">
        <w:rPr>
          <w:lang w:val="en-GB"/>
        </w:rPr>
        <w:t xml:space="preserve"> position of the first control point from the nose, based on the total length of the leading edge base line.</w:t>
      </w:r>
    </w:p>
    <w:p w14:paraId="67010077" w14:textId="77777777" w:rsidR="002A59E8" w:rsidRPr="007011E4" w:rsidRDefault="002A59E8">
      <w:pPr>
        <w:pStyle w:val="Textbody"/>
        <w:rPr>
          <w:lang w:val="en-GB"/>
        </w:rPr>
      </w:pPr>
    </w:p>
    <w:p w14:paraId="1C6DB6BD" w14:textId="43B4E375" w:rsidR="00292651" w:rsidRPr="007011E4" w:rsidRDefault="002A59E8" w:rsidP="00C37DE5">
      <w:pPr>
        <w:pStyle w:val="Textbody"/>
        <w:rPr>
          <w:lang w:val="en-GB"/>
        </w:rPr>
      </w:pPr>
      <w:r>
        <w:rPr>
          <w:noProof/>
          <w:lang w:eastAsia="de-DE" w:bidi="ar-SA"/>
        </w:rPr>
        <w:drawing>
          <wp:inline distT="0" distB="0" distL="0" distR="0" wp14:anchorId="0D86D7C6" wp14:editId="78AC7CCA">
            <wp:extent cx="6120130" cy="431609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xthSenseClone 06.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3808215D" w14:textId="77777777" w:rsidR="00292651" w:rsidRPr="002258D0" w:rsidRDefault="00292651" w:rsidP="00C37DE5">
      <w:pPr>
        <w:pStyle w:val="Textbody"/>
        <w:rPr>
          <w:highlight w:val="yellow"/>
          <w:lang w:val="en-GB"/>
        </w:rPr>
      </w:pPr>
    </w:p>
    <w:p w14:paraId="2AF4C92C" w14:textId="77777777" w:rsidR="00292651" w:rsidRPr="002258D0" w:rsidRDefault="00292651">
      <w:pPr>
        <w:rPr>
          <w:b/>
          <w:bCs/>
          <w:color w:val="00B050"/>
          <w:highlight w:val="yellow"/>
          <w:lang w:val="en-GB"/>
        </w:rPr>
      </w:pPr>
      <w:r w:rsidRPr="002258D0">
        <w:rPr>
          <w:b/>
          <w:bCs/>
          <w:color w:val="00B050"/>
          <w:highlight w:val="yellow"/>
          <w:lang w:val="en-GB"/>
        </w:rPr>
        <w:br w:type="page"/>
      </w:r>
    </w:p>
    <w:p w14:paraId="0BD67567" w14:textId="77777777" w:rsidR="007A68EB" w:rsidRPr="007011E4" w:rsidRDefault="00933842">
      <w:pPr>
        <w:pStyle w:val="Textbody"/>
        <w:rPr>
          <w:b/>
          <w:bCs/>
          <w:color w:val="FF0000"/>
          <w:lang w:val="en-GB"/>
        </w:rPr>
      </w:pPr>
      <w:r w:rsidRPr="007011E4">
        <w:rPr>
          <w:b/>
          <w:bCs/>
          <w:color w:val="FF0000"/>
          <w:lang w:val="en-GB"/>
        </w:rPr>
        <w:lastRenderedPageBreak/>
        <w:t>Leading</w:t>
      </w:r>
      <w:r w:rsidR="008045AB" w:rsidRPr="007011E4">
        <w:rPr>
          <w:b/>
          <w:bCs/>
          <w:color w:val="FF0000"/>
          <w:lang w:val="en-GB"/>
        </w:rPr>
        <w:t xml:space="preserve"> edge, lower </w:t>
      </w:r>
      <w:r w:rsidRPr="007011E4">
        <w:rPr>
          <w:b/>
          <w:bCs/>
          <w:color w:val="FF0000"/>
          <w:lang w:val="en-GB"/>
        </w:rPr>
        <w:t>control point</w:t>
      </w:r>
      <w:r w:rsidR="008045AB" w:rsidRPr="007011E4">
        <w:rPr>
          <w:b/>
          <w:bCs/>
          <w:color w:val="FF0000"/>
          <w:lang w:val="en-GB"/>
        </w:rPr>
        <w:t xml:space="preserve"> X</w:t>
      </w:r>
    </w:p>
    <w:p w14:paraId="3D62B0C8" w14:textId="77777777" w:rsidR="007A68EB" w:rsidRPr="007011E4" w:rsidRDefault="00933842">
      <w:pPr>
        <w:pStyle w:val="Textbody"/>
        <w:rPr>
          <w:b/>
          <w:bCs/>
          <w:lang w:val="en-GB"/>
        </w:rPr>
      </w:pPr>
      <w:r w:rsidRPr="007011E4">
        <w:rPr>
          <w:b/>
          <w:bCs/>
          <w:color w:val="00B050"/>
          <w:lang w:val="en-GB"/>
        </w:rPr>
        <w:t>Leading</w:t>
      </w:r>
      <w:r w:rsidR="008045AB" w:rsidRPr="007011E4">
        <w:rPr>
          <w:b/>
          <w:bCs/>
          <w:color w:val="00B050"/>
          <w:lang w:val="en-GB"/>
        </w:rPr>
        <w:t xml:space="preserve"> edge, lower </w:t>
      </w:r>
      <w:r w:rsidRPr="007011E4">
        <w:rPr>
          <w:b/>
          <w:bCs/>
          <w:color w:val="00B050"/>
          <w:lang w:val="en-GB"/>
        </w:rPr>
        <w:t>control point</w:t>
      </w:r>
      <w:r w:rsidR="008045AB" w:rsidRPr="007011E4">
        <w:rPr>
          <w:b/>
          <w:bCs/>
          <w:color w:val="00B050"/>
          <w:lang w:val="en-GB"/>
        </w:rPr>
        <w:t xml:space="preserve"> Y</w:t>
      </w:r>
    </w:p>
    <w:p w14:paraId="0E24C39F" w14:textId="77777777" w:rsidR="007011E4" w:rsidRPr="007011E4" w:rsidRDefault="007011E4" w:rsidP="00C37DE5">
      <w:pPr>
        <w:pStyle w:val="Textbody"/>
        <w:rPr>
          <w:lang w:val="en-GB"/>
        </w:rPr>
      </w:pPr>
      <w:r w:rsidRPr="007011E4">
        <w:rPr>
          <w:lang w:val="en-GB"/>
        </w:rPr>
        <w:t>This is the position of the second control point from the nose, based on the total length of the leading edge base line.</w:t>
      </w:r>
    </w:p>
    <w:p w14:paraId="337171DF" w14:textId="77777777" w:rsidR="00D169AD" w:rsidRPr="007011E4" w:rsidRDefault="00D169AD" w:rsidP="00C37DE5">
      <w:pPr>
        <w:pStyle w:val="Textbody"/>
        <w:rPr>
          <w:lang w:val="en-GB"/>
        </w:rPr>
      </w:pPr>
    </w:p>
    <w:p w14:paraId="222A39F3" w14:textId="0F8722F1" w:rsidR="00292651" w:rsidRPr="002258D0" w:rsidRDefault="002A59E8" w:rsidP="00C37DE5">
      <w:pPr>
        <w:pStyle w:val="Textbody"/>
        <w:rPr>
          <w:highlight w:val="yellow"/>
          <w:lang w:val="en-GB"/>
        </w:rPr>
      </w:pPr>
      <w:r>
        <w:rPr>
          <w:noProof/>
          <w:lang w:eastAsia="de-DE" w:bidi="ar-SA"/>
        </w:rPr>
        <w:drawing>
          <wp:inline distT="0" distB="0" distL="0" distR="0" wp14:anchorId="4E5443FA" wp14:editId="1BF3664A">
            <wp:extent cx="6120130" cy="431609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xthSenseClone 07.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48FDF31F" w14:textId="77777777" w:rsidR="007A68EB" w:rsidRPr="002258D0" w:rsidRDefault="007A68EB">
      <w:pPr>
        <w:pStyle w:val="Textbody"/>
        <w:rPr>
          <w:highlight w:val="yellow"/>
          <w:lang w:val="en-GB"/>
        </w:rPr>
      </w:pPr>
    </w:p>
    <w:p w14:paraId="5164CFEA" w14:textId="77777777" w:rsidR="00C472D1" w:rsidRPr="002258D0" w:rsidRDefault="00C472D1">
      <w:pPr>
        <w:pStyle w:val="Textbody"/>
        <w:rPr>
          <w:highlight w:val="yellow"/>
          <w:lang w:val="en-GB"/>
        </w:rPr>
      </w:pPr>
    </w:p>
    <w:p w14:paraId="2389342D" w14:textId="77777777" w:rsidR="00C472D1" w:rsidRPr="002258D0" w:rsidRDefault="00C472D1">
      <w:pPr>
        <w:rPr>
          <w:b/>
          <w:bCs/>
          <w:highlight w:val="yellow"/>
          <w:lang w:val="en-GB"/>
        </w:rPr>
      </w:pPr>
      <w:r w:rsidRPr="002258D0">
        <w:rPr>
          <w:b/>
          <w:bCs/>
          <w:highlight w:val="yellow"/>
          <w:lang w:val="en-GB"/>
        </w:rPr>
        <w:br w:type="page"/>
      </w:r>
    </w:p>
    <w:p w14:paraId="61A378F7" w14:textId="77777777" w:rsidR="00D169AD" w:rsidRPr="007011E4" w:rsidRDefault="00D169AD" w:rsidP="00D169AD">
      <w:pPr>
        <w:pStyle w:val="Textbody"/>
        <w:rPr>
          <w:bCs/>
          <w:lang w:val="en-GB"/>
        </w:rPr>
      </w:pPr>
      <w:r w:rsidRPr="007011E4">
        <w:rPr>
          <w:bCs/>
          <w:lang w:val="en-GB"/>
        </w:rPr>
        <w:lastRenderedPageBreak/>
        <w:t xml:space="preserve">The trailing edge is described by two Bezier curves of the first degree and an intermediate straight line. For this purpose, two control points are required. The position of the two control points is indicated in the graphical </w:t>
      </w:r>
      <w:r w:rsidR="007011E4" w:rsidRPr="007011E4">
        <w:rPr>
          <w:bCs/>
          <w:lang w:val="en-GB"/>
        </w:rPr>
        <w:t>view</w:t>
      </w:r>
      <w:r w:rsidRPr="007011E4">
        <w:rPr>
          <w:bCs/>
          <w:lang w:val="en-GB"/>
        </w:rPr>
        <w:t xml:space="preserve"> of the sail</w:t>
      </w:r>
      <w:r w:rsidR="004D61BC" w:rsidRPr="007011E4">
        <w:rPr>
          <w:bCs/>
          <w:lang w:val="en-GB"/>
        </w:rPr>
        <w:t xml:space="preserve"> </w:t>
      </w:r>
      <w:r w:rsidRPr="007011E4">
        <w:rPr>
          <w:bCs/>
          <w:lang w:val="en-GB"/>
        </w:rPr>
        <w:t>plan.</w:t>
      </w:r>
    </w:p>
    <w:p w14:paraId="576474AB" w14:textId="77777777" w:rsidR="0012412C" w:rsidRPr="007011E4" w:rsidRDefault="00D169AD" w:rsidP="00D169AD">
      <w:pPr>
        <w:pStyle w:val="Textbody"/>
        <w:rPr>
          <w:bCs/>
          <w:lang w:val="en-GB"/>
        </w:rPr>
      </w:pPr>
      <w:r w:rsidRPr="007011E4">
        <w:rPr>
          <w:bCs/>
          <w:lang w:val="en-GB"/>
        </w:rPr>
        <w:t xml:space="preserve">Note: If the straight line connecting the two control points </w:t>
      </w:r>
      <w:r w:rsidR="007011E4" w:rsidRPr="007011E4">
        <w:rPr>
          <w:bCs/>
          <w:lang w:val="en-GB"/>
        </w:rPr>
        <w:t xml:space="preserve">should </w:t>
      </w:r>
      <w:r w:rsidRPr="007011E4">
        <w:rPr>
          <w:bCs/>
          <w:lang w:val="en-GB"/>
        </w:rPr>
        <w:t>rotate, the offsets of the standoffs must be changed accordingly.</w:t>
      </w:r>
    </w:p>
    <w:p w14:paraId="43DCB543" w14:textId="77777777" w:rsidR="007A68EB" w:rsidRPr="007011E4" w:rsidRDefault="00933842">
      <w:pPr>
        <w:pStyle w:val="Textbody"/>
        <w:rPr>
          <w:b/>
          <w:bCs/>
          <w:lang w:val="en-GB"/>
        </w:rPr>
      </w:pPr>
      <w:r w:rsidRPr="007011E4">
        <w:rPr>
          <w:b/>
          <w:bCs/>
          <w:color w:val="FF0000"/>
          <w:lang w:val="en-GB"/>
        </w:rPr>
        <w:t>Trailing</w:t>
      </w:r>
      <w:r w:rsidR="008045AB" w:rsidRPr="007011E4">
        <w:rPr>
          <w:b/>
          <w:bCs/>
          <w:color w:val="FF0000"/>
          <w:lang w:val="en-GB"/>
        </w:rPr>
        <w:t xml:space="preserve"> edge, inner </w:t>
      </w:r>
      <w:r w:rsidRPr="007011E4">
        <w:rPr>
          <w:b/>
          <w:bCs/>
          <w:color w:val="FF0000"/>
          <w:lang w:val="en-GB"/>
        </w:rPr>
        <w:t>control point</w:t>
      </w:r>
    </w:p>
    <w:p w14:paraId="0522AFD3" w14:textId="77777777" w:rsidR="007A68EB" w:rsidRPr="007011E4" w:rsidRDefault="00D169AD">
      <w:pPr>
        <w:pStyle w:val="Textbody"/>
        <w:rPr>
          <w:lang w:val="en-GB"/>
        </w:rPr>
      </w:pPr>
      <w:r w:rsidRPr="007011E4">
        <w:rPr>
          <w:lang w:val="en-GB"/>
        </w:rPr>
        <w:t xml:space="preserve">This percentage value determines the position of the control point of the inner part of the trailing edge. 0% is the point where the inner stand touches the sail, 100% is the point where the connecting line of the standoff points intersects the </w:t>
      </w:r>
      <w:r w:rsidR="007011E4">
        <w:rPr>
          <w:lang w:val="en-GB"/>
        </w:rPr>
        <w:t>spine</w:t>
      </w:r>
      <w:r w:rsidRPr="007011E4">
        <w:rPr>
          <w:lang w:val="en-GB"/>
        </w:rPr>
        <w:t xml:space="preserve"> line.</w:t>
      </w:r>
    </w:p>
    <w:p w14:paraId="1EBFD505" w14:textId="77777777" w:rsidR="007A68EB" w:rsidRPr="007011E4" w:rsidRDefault="00933842">
      <w:pPr>
        <w:pStyle w:val="Textbody"/>
        <w:rPr>
          <w:b/>
          <w:bCs/>
          <w:lang w:val="en-GB"/>
        </w:rPr>
      </w:pPr>
      <w:r w:rsidRPr="007011E4">
        <w:rPr>
          <w:b/>
          <w:bCs/>
          <w:color w:val="00B050"/>
          <w:lang w:val="en-GB"/>
        </w:rPr>
        <w:t>Trailing</w:t>
      </w:r>
      <w:r w:rsidR="008045AB" w:rsidRPr="007011E4">
        <w:rPr>
          <w:b/>
          <w:bCs/>
          <w:color w:val="00B050"/>
          <w:lang w:val="en-GB"/>
        </w:rPr>
        <w:t xml:space="preserve"> edge, outer </w:t>
      </w:r>
      <w:r w:rsidRPr="007011E4">
        <w:rPr>
          <w:b/>
          <w:bCs/>
          <w:color w:val="00B050"/>
          <w:lang w:val="en-GB"/>
        </w:rPr>
        <w:t>control point</w:t>
      </w:r>
    </w:p>
    <w:p w14:paraId="405BF077" w14:textId="77777777" w:rsidR="007A68EB" w:rsidRPr="007011E4" w:rsidRDefault="00D169AD">
      <w:pPr>
        <w:pStyle w:val="Textbody"/>
        <w:rPr>
          <w:lang w:val="en-GB"/>
        </w:rPr>
      </w:pPr>
      <w:r w:rsidRPr="007011E4">
        <w:rPr>
          <w:lang w:val="en-GB"/>
        </w:rPr>
        <w:t xml:space="preserve">This percentage value determines the position of the control point of the outer part of the trailing edge. 0% is the point at which the outer </w:t>
      </w:r>
      <w:r w:rsidR="007011E4" w:rsidRPr="007011E4">
        <w:rPr>
          <w:lang w:val="en-GB"/>
        </w:rPr>
        <w:t>stando</w:t>
      </w:r>
      <w:r w:rsidR="007011E4">
        <w:rPr>
          <w:lang w:val="en-GB"/>
        </w:rPr>
        <w:t xml:space="preserve">ff </w:t>
      </w:r>
      <w:r w:rsidRPr="007011E4">
        <w:rPr>
          <w:lang w:val="en-GB"/>
        </w:rPr>
        <w:t xml:space="preserve">touches the sail. </w:t>
      </w:r>
      <w:r w:rsidR="004D61BC" w:rsidRPr="007011E4">
        <w:rPr>
          <w:lang w:val="en-GB"/>
        </w:rPr>
        <w:t xml:space="preserve">At </w:t>
      </w:r>
      <w:r w:rsidRPr="007011E4">
        <w:rPr>
          <w:lang w:val="en-GB"/>
        </w:rPr>
        <w:t xml:space="preserve">100% the point </w:t>
      </w:r>
      <w:r w:rsidR="004D61BC" w:rsidRPr="007011E4">
        <w:rPr>
          <w:lang w:val="en-GB"/>
        </w:rPr>
        <w:t>of</w:t>
      </w:r>
      <w:r w:rsidRPr="007011E4">
        <w:rPr>
          <w:lang w:val="en-GB"/>
        </w:rPr>
        <w:t xml:space="preserve"> the connecting line of the standoff points intersects </w:t>
      </w:r>
      <w:r w:rsidR="004D61BC" w:rsidRPr="007011E4">
        <w:rPr>
          <w:lang w:val="en-GB"/>
        </w:rPr>
        <w:t xml:space="preserve">with </w:t>
      </w:r>
      <w:r w:rsidRPr="007011E4">
        <w:rPr>
          <w:lang w:val="en-GB"/>
        </w:rPr>
        <w:t>the leading edge baseline</w:t>
      </w:r>
      <w:r w:rsidR="0012412C" w:rsidRPr="007011E4">
        <w:rPr>
          <w:lang w:val="en-GB"/>
        </w:rPr>
        <w:t>.</w:t>
      </w:r>
    </w:p>
    <w:p w14:paraId="2224E24B" w14:textId="77777777" w:rsidR="00430466" w:rsidRPr="007011E4" w:rsidRDefault="00430466">
      <w:pPr>
        <w:pStyle w:val="Textbody"/>
        <w:rPr>
          <w:lang w:val="en-GB"/>
        </w:rPr>
      </w:pPr>
    </w:p>
    <w:p w14:paraId="7C0A21A6" w14:textId="259B20C7" w:rsidR="0012412C" w:rsidRPr="007011E4" w:rsidRDefault="002A59E8">
      <w:pPr>
        <w:pStyle w:val="Textbody"/>
        <w:rPr>
          <w:lang w:val="en-GB"/>
        </w:rPr>
      </w:pPr>
      <w:r>
        <w:rPr>
          <w:noProof/>
          <w:lang w:eastAsia="de-DE" w:bidi="ar-SA"/>
        </w:rPr>
        <w:drawing>
          <wp:inline distT="0" distB="0" distL="0" distR="0" wp14:anchorId="4B452DDC" wp14:editId="44F54362">
            <wp:extent cx="6120130" cy="431609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xthSenseClone 08.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2BB9C54F" w14:textId="77777777" w:rsidR="007A68EB" w:rsidRPr="002258D0" w:rsidRDefault="007A68EB">
      <w:pPr>
        <w:pStyle w:val="Textbody"/>
        <w:rPr>
          <w:highlight w:val="yellow"/>
          <w:lang w:val="en-GB"/>
        </w:rPr>
      </w:pPr>
    </w:p>
    <w:p w14:paraId="10D31FAD" w14:textId="77777777" w:rsidR="00C472D1" w:rsidRPr="002258D0" w:rsidRDefault="00C472D1">
      <w:pPr>
        <w:rPr>
          <w:rFonts w:ascii="Liberation Sans" w:eastAsia="Microsoft YaHei" w:hAnsi="Liberation Sans"/>
          <w:b/>
          <w:bCs/>
          <w:sz w:val="28"/>
          <w:szCs w:val="28"/>
          <w:highlight w:val="yellow"/>
          <w:lang w:val="en-GB"/>
        </w:rPr>
      </w:pPr>
      <w:r w:rsidRPr="002258D0">
        <w:rPr>
          <w:highlight w:val="yellow"/>
          <w:lang w:val="en-GB"/>
        </w:rPr>
        <w:br w:type="page"/>
      </w:r>
    </w:p>
    <w:p w14:paraId="0E72D743" w14:textId="77777777" w:rsidR="007A68EB" w:rsidRPr="00110AD6" w:rsidRDefault="00D169AD">
      <w:pPr>
        <w:pStyle w:val="berschrift2"/>
        <w:pageBreakBefore/>
        <w:rPr>
          <w:lang w:val="en-GB"/>
        </w:rPr>
      </w:pPr>
      <w:bookmarkStart w:id="85" w:name="_Toc5975572"/>
      <w:r w:rsidRPr="00110AD6">
        <w:rPr>
          <w:lang w:val="en-GB"/>
        </w:rPr>
        <w:lastRenderedPageBreak/>
        <w:t>Output</w:t>
      </w:r>
      <w:bookmarkEnd w:id="85"/>
    </w:p>
    <w:p w14:paraId="66B8EDA5" w14:textId="77777777" w:rsidR="00C472D1" w:rsidRPr="00110AD6" w:rsidRDefault="00D169AD" w:rsidP="00C472D1">
      <w:pPr>
        <w:pStyle w:val="Textbody"/>
        <w:rPr>
          <w:lang w:val="en-GB"/>
        </w:rPr>
      </w:pPr>
      <w:r w:rsidRPr="00110AD6">
        <w:rPr>
          <w:lang w:val="en-GB"/>
        </w:rPr>
        <w:t xml:space="preserve">In addition to the graphical output, which includes a </w:t>
      </w:r>
      <w:r w:rsidR="00110AD6">
        <w:rPr>
          <w:lang w:val="en-GB"/>
        </w:rPr>
        <w:t>top</w:t>
      </w:r>
      <w:r w:rsidRPr="00110AD6">
        <w:rPr>
          <w:lang w:val="en-GB"/>
        </w:rPr>
        <w:t xml:space="preserve"> view, a front view and a side view, the plan in scale 1:10 and a detail of the leading edge</w:t>
      </w:r>
      <w:r w:rsidR="0056597C">
        <w:rPr>
          <w:lang w:val="en-GB"/>
        </w:rPr>
        <w:t xml:space="preserve">, </w:t>
      </w:r>
      <w:r w:rsidRPr="00110AD6">
        <w:rPr>
          <w:lang w:val="en-GB"/>
        </w:rPr>
        <w:t xml:space="preserve">some values ​​derived from the calculated </w:t>
      </w:r>
      <w:r w:rsidR="00DC69E8" w:rsidRPr="00110AD6">
        <w:rPr>
          <w:lang w:val="en-GB"/>
        </w:rPr>
        <w:t>kite</w:t>
      </w:r>
      <w:r w:rsidRPr="00110AD6">
        <w:rPr>
          <w:lang w:val="en-GB"/>
        </w:rPr>
        <w:t xml:space="preserve"> model are </w:t>
      </w:r>
      <w:r w:rsidR="0056597C">
        <w:rPr>
          <w:lang w:val="en-GB"/>
        </w:rPr>
        <w:t xml:space="preserve">written as </w:t>
      </w:r>
      <w:r w:rsidRPr="00110AD6">
        <w:rPr>
          <w:lang w:val="en-GB"/>
        </w:rPr>
        <w:t>output. These will now be described.</w:t>
      </w:r>
    </w:p>
    <w:p w14:paraId="5F81B7A5" w14:textId="77777777" w:rsidR="00F100FD" w:rsidRPr="00110AD6" w:rsidRDefault="007938BC" w:rsidP="00F100FD">
      <w:pPr>
        <w:pStyle w:val="Textbody"/>
        <w:rPr>
          <w:b/>
          <w:color w:val="FF0000"/>
          <w:lang w:val="en-GB"/>
        </w:rPr>
      </w:pPr>
      <w:r w:rsidRPr="00110AD6">
        <w:rPr>
          <w:b/>
          <w:color w:val="FF0000"/>
          <w:lang w:val="en-GB"/>
        </w:rPr>
        <w:t>Total</w:t>
      </w:r>
      <w:r w:rsidR="00F100FD" w:rsidRPr="00110AD6">
        <w:rPr>
          <w:b/>
          <w:color w:val="FF0000"/>
          <w:lang w:val="en-GB"/>
        </w:rPr>
        <w:t xml:space="preserve"> height</w:t>
      </w:r>
    </w:p>
    <w:p w14:paraId="0E6F1394" w14:textId="77777777" w:rsidR="00F100FD" w:rsidRPr="00110AD6" w:rsidRDefault="00DC69E8" w:rsidP="00F100FD">
      <w:pPr>
        <w:pStyle w:val="Textbody"/>
        <w:rPr>
          <w:lang w:val="en-GB"/>
        </w:rPr>
      </w:pPr>
      <w:r w:rsidRPr="00110AD6">
        <w:rPr>
          <w:lang w:val="en-GB"/>
        </w:rPr>
        <w:t>The total height, calculated from elevation difference from the nose and the leading edge end</w:t>
      </w:r>
      <w:r w:rsidR="00F100FD" w:rsidRPr="00110AD6">
        <w:rPr>
          <w:lang w:val="en-GB"/>
        </w:rPr>
        <w:t>.</w:t>
      </w:r>
    </w:p>
    <w:p w14:paraId="564ED80D" w14:textId="77777777" w:rsidR="00F100FD" w:rsidRPr="00110AD6" w:rsidRDefault="007938BC" w:rsidP="00F100FD">
      <w:pPr>
        <w:pStyle w:val="Textbody"/>
        <w:rPr>
          <w:b/>
          <w:color w:val="00B050"/>
          <w:lang w:val="en-GB"/>
        </w:rPr>
      </w:pPr>
      <w:r w:rsidRPr="00110AD6">
        <w:rPr>
          <w:b/>
          <w:color w:val="00B050"/>
          <w:lang w:val="en-GB"/>
        </w:rPr>
        <w:t>Nose</w:t>
      </w:r>
      <w:r w:rsidR="00F100FD" w:rsidRPr="00110AD6">
        <w:rPr>
          <w:b/>
          <w:color w:val="00B050"/>
          <w:lang w:val="en-GB"/>
        </w:rPr>
        <w:t xml:space="preserve"> angle</w:t>
      </w:r>
    </w:p>
    <w:p w14:paraId="29C348E9" w14:textId="77777777" w:rsidR="00F100FD" w:rsidRPr="00110AD6" w:rsidRDefault="00DC69E8" w:rsidP="00F100FD">
      <w:pPr>
        <w:pStyle w:val="Textbody"/>
        <w:rPr>
          <w:lang w:val="en-GB"/>
        </w:rPr>
      </w:pPr>
      <w:r w:rsidRPr="00110AD6">
        <w:rPr>
          <w:lang w:val="en-GB"/>
        </w:rPr>
        <w:t xml:space="preserve">This is the angle which the two </w:t>
      </w:r>
      <w:r w:rsidR="0056597C">
        <w:rPr>
          <w:lang w:val="en-GB"/>
        </w:rPr>
        <w:t xml:space="preserve">leading </w:t>
      </w:r>
      <w:r w:rsidRPr="00110AD6">
        <w:rPr>
          <w:lang w:val="en-GB"/>
        </w:rPr>
        <w:t>edge lines form</w:t>
      </w:r>
      <w:r w:rsidR="00F100FD" w:rsidRPr="00110AD6">
        <w:rPr>
          <w:lang w:val="en-GB"/>
        </w:rPr>
        <w:t>.</w:t>
      </w:r>
    </w:p>
    <w:p w14:paraId="43D0D27C" w14:textId="77777777" w:rsidR="00F100FD" w:rsidRPr="00110AD6" w:rsidRDefault="007938BC" w:rsidP="00F100FD">
      <w:pPr>
        <w:pStyle w:val="Textbody"/>
        <w:rPr>
          <w:b/>
          <w:lang w:val="en-GB"/>
        </w:rPr>
      </w:pPr>
      <w:r w:rsidRPr="00110AD6">
        <w:rPr>
          <w:b/>
          <w:color w:val="0070C0"/>
          <w:lang w:val="en-GB"/>
        </w:rPr>
        <w:t>Inner</w:t>
      </w:r>
      <w:r w:rsidR="00F100FD" w:rsidRPr="00110AD6">
        <w:rPr>
          <w:b/>
          <w:color w:val="0070C0"/>
          <w:lang w:val="en-GB"/>
        </w:rPr>
        <w:t xml:space="preserve"> angle</w:t>
      </w:r>
    </w:p>
    <w:p w14:paraId="3D27AF98" w14:textId="77777777" w:rsidR="00F100FD" w:rsidRPr="00110AD6" w:rsidRDefault="00DC69E8" w:rsidP="00F100FD">
      <w:pPr>
        <w:pStyle w:val="Textbody"/>
        <w:rPr>
          <w:lang w:val="en-GB"/>
        </w:rPr>
      </w:pPr>
      <w:r w:rsidRPr="00110AD6">
        <w:rPr>
          <w:lang w:val="en-GB"/>
        </w:rPr>
        <w:t>This is the angle which the two inner sail surfaces form to one another</w:t>
      </w:r>
      <w:r w:rsidR="00F100FD" w:rsidRPr="00110AD6">
        <w:rPr>
          <w:lang w:val="en-GB"/>
        </w:rPr>
        <w:t>.</w:t>
      </w:r>
    </w:p>
    <w:p w14:paraId="36883E2D" w14:textId="77777777" w:rsidR="004E3958" w:rsidRPr="00110AD6" w:rsidRDefault="004E3958" w:rsidP="00F100FD">
      <w:pPr>
        <w:pStyle w:val="Textbody"/>
        <w:rPr>
          <w:lang w:val="en-GB"/>
        </w:rPr>
      </w:pPr>
    </w:p>
    <w:p w14:paraId="23C603AA" w14:textId="0575C8A8" w:rsidR="004E3958" w:rsidRPr="002258D0" w:rsidRDefault="002A59E8" w:rsidP="00F100FD">
      <w:pPr>
        <w:pStyle w:val="Textbody"/>
        <w:rPr>
          <w:highlight w:val="yellow"/>
          <w:lang w:val="en-GB"/>
        </w:rPr>
      </w:pPr>
      <w:r>
        <w:rPr>
          <w:noProof/>
          <w:lang w:eastAsia="de-DE" w:bidi="ar-SA"/>
        </w:rPr>
        <w:drawing>
          <wp:inline distT="0" distB="0" distL="0" distR="0" wp14:anchorId="129F7C86" wp14:editId="613873CA">
            <wp:extent cx="6120130" cy="431609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xthSenseClone 09.em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7E8756E3" w14:textId="77777777" w:rsidR="00681A8C" w:rsidRPr="002258D0" w:rsidRDefault="00681A8C" w:rsidP="00F100FD">
      <w:pPr>
        <w:pStyle w:val="Textbody"/>
        <w:rPr>
          <w:highlight w:val="yellow"/>
          <w:lang w:val="en-GB"/>
        </w:rPr>
      </w:pPr>
    </w:p>
    <w:p w14:paraId="291D4345" w14:textId="77777777" w:rsidR="004C232F" w:rsidRPr="002258D0" w:rsidRDefault="004C232F" w:rsidP="00F100FD">
      <w:pPr>
        <w:pStyle w:val="Textbody"/>
        <w:rPr>
          <w:highlight w:val="yellow"/>
          <w:lang w:val="en-GB"/>
        </w:rPr>
      </w:pPr>
    </w:p>
    <w:p w14:paraId="62AA6AD5" w14:textId="77777777" w:rsidR="004C232F" w:rsidRPr="002258D0" w:rsidRDefault="004C232F" w:rsidP="00F100FD">
      <w:pPr>
        <w:pStyle w:val="Textbody"/>
        <w:rPr>
          <w:highlight w:val="yellow"/>
          <w:lang w:val="en-GB"/>
        </w:rPr>
      </w:pPr>
    </w:p>
    <w:p w14:paraId="3ED15322" w14:textId="77777777" w:rsidR="00F100FD" w:rsidRPr="002258D0" w:rsidRDefault="00F100FD" w:rsidP="00F100FD">
      <w:pPr>
        <w:pStyle w:val="Textbody"/>
        <w:rPr>
          <w:highlight w:val="yellow"/>
          <w:lang w:val="en-GB"/>
        </w:rPr>
      </w:pPr>
    </w:p>
    <w:p w14:paraId="7F6F0C73" w14:textId="77777777" w:rsidR="00A77234" w:rsidRPr="002258D0" w:rsidRDefault="00A77234">
      <w:pPr>
        <w:rPr>
          <w:color w:val="FF0000"/>
          <w:highlight w:val="yellow"/>
          <w:lang w:val="en-GB"/>
        </w:rPr>
      </w:pPr>
      <w:r w:rsidRPr="002258D0">
        <w:rPr>
          <w:color w:val="FF0000"/>
          <w:highlight w:val="yellow"/>
          <w:lang w:val="en-GB"/>
        </w:rPr>
        <w:br w:type="page"/>
      </w:r>
    </w:p>
    <w:p w14:paraId="623D9475" w14:textId="77777777" w:rsidR="00F100FD" w:rsidRPr="001C6D73" w:rsidRDefault="007938BC" w:rsidP="00F100FD">
      <w:pPr>
        <w:pStyle w:val="Textbody"/>
        <w:rPr>
          <w:b/>
          <w:color w:val="FF0000"/>
          <w:lang w:val="en-GB"/>
        </w:rPr>
      </w:pPr>
      <w:r w:rsidRPr="001C6D73">
        <w:rPr>
          <w:b/>
          <w:color w:val="FF0000"/>
          <w:lang w:val="en-GB"/>
        </w:rPr>
        <w:lastRenderedPageBreak/>
        <w:t>Upper</w:t>
      </w:r>
      <w:r w:rsidR="00F100FD" w:rsidRPr="001C6D73">
        <w:rPr>
          <w:b/>
          <w:color w:val="FF0000"/>
          <w:lang w:val="en-GB"/>
        </w:rPr>
        <w:t xml:space="preserve"> spreader</w:t>
      </w:r>
    </w:p>
    <w:p w14:paraId="6F752FEE" w14:textId="77777777" w:rsidR="00F100FD" w:rsidRPr="001C6D73" w:rsidRDefault="00DC69E8" w:rsidP="00F100FD">
      <w:pPr>
        <w:pStyle w:val="Textbody"/>
        <w:rPr>
          <w:lang w:val="en-GB"/>
        </w:rPr>
      </w:pPr>
      <w:r w:rsidRPr="001C6D73">
        <w:rPr>
          <w:lang w:val="en-GB"/>
        </w:rPr>
        <w:t>This is the calculated length of the upper spread</w:t>
      </w:r>
      <w:r w:rsidR="001C6D73">
        <w:rPr>
          <w:lang w:val="en-GB"/>
        </w:rPr>
        <w:t>er</w:t>
      </w:r>
      <w:r w:rsidRPr="001C6D73">
        <w:rPr>
          <w:lang w:val="en-GB"/>
        </w:rPr>
        <w:t xml:space="preserve">. The real length of the upper </w:t>
      </w:r>
      <w:r w:rsidR="001C6D73">
        <w:rPr>
          <w:lang w:val="en-GB"/>
        </w:rPr>
        <w:t xml:space="preserve">spreader </w:t>
      </w:r>
      <w:r w:rsidRPr="001C6D73">
        <w:rPr>
          <w:lang w:val="en-GB"/>
        </w:rPr>
        <w:t>is shorter since no connectors are considered in the model</w:t>
      </w:r>
      <w:r w:rsidR="00A77234" w:rsidRPr="001C6D73">
        <w:rPr>
          <w:lang w:val="en-GB"/>
        </w:rPr>
        <w:t>.</w:t>
      </w:r>
    </w:p>
    <w:p w14:paraId="7DBCBF15" w14:textId="77777777" w:rsidR="00F100FD" w:rsidRPr="001C6D73" w:rsidRDefault="007938BC" w:rsidP="00F100FD">
      <w:pPr>
        <w:pStyle w:val="Textbody"/>
        <w:rPr>
          <w:b/>
          <w:color w:val="00B050"/>
          <w:lang w:val="en-GB"/>
        </w:rPr>
      </w:pPr>
      <w:r w:rsidRPr="001C6D73">
        <w:rPr>
          <w:b/>
          <w:color w:val="00B050"/>
          <w:lang w:val="en-GB"/>
        </w:rPr>
        <w:t>Lower</w:t>
      </w:r>
      <w:r w:rsidR="00F100FD" w:rsidRPr="001C6D73">
        <w:rPr>
          <w:b/>
          <w:color w:val="00B050"/>
          <w:lang w:val="en-GB"/>
        </w:rPr>
        <w:t xml:space="preserve"> spreader</w:t>
      </w:r>
    </w:p>
    <w:p w14:paraId="4CFB921F" w14:textId="77777777" w:rsidR="00A77234" w:rsidRPr="001C6D73" w:rsidRDefault="00DC69E8" w:rsidP="00A77234">
      <w:pPr>
        <w:pStyle w:val="Textbody"/>
        <w:rPr>
          <w:lang w:val="en-GB"/>
        </w:rPr>
      </w:pPr>
      <w:r w:rsidRPr="001C6D73">
        <w:rPr>
          <w:lang w:val="en-GB"/>
        </w:rPr>
        <w:t>This is the calculated length of the lower sprea</w:t>
      </w:r>
      <w:r w:rsidR="001C6D73">
        <w:rPr>
          <w:lang w:val="en-GB"/>
        </w:rPr>
        <w:t>ders per</w:t>
      </w:r>
      <w:r w:rsidRPr="001C6D73">
        <w:rPr>
          <w:lang w:val="en-GB"/>
        </w:rPr>
        <w:t xml:space="preserve"> side. The real length of the lower spread</w:t>
      </w:r>
      <w:r w:rsidR="001C6D73">
        <w:rPr>
          <w:lang w:val="en-GB"/>
        </w:rPr>
        <w:t>er</w:t>
      </w:r>
      <w:r w:rsidRPr="001C6D73">
        <w:rPr>
          <w:lang w:val="en-GB"/>
        </w:rPr>
        <w:t>s is also shorter since no connectors are considered in the model</w:t>
      </w:r>
      <w:r w:rsidR="00A77234" w:rsidRPr="001C6D73">
        <w:rPr>
          <w:lang w:val="en-GB"/>
        </w:rPr>
        <w:t>.</w:t>
      </w:r>
    </w:p>
    <w:p w14:paraId="6A219516" w14:textId="77777777" w:rsidR="00945946" w:rsidRPr="001C6D73" w:rsidRDefault="00945946" w:rsidP="00A77234">
      <w:pPr>
        <w:pStyle w:val="Textbody"/>
        <w:rPr>
          <w:lang w:val="en-GB"/>
        </w:rPr>
      </w:pPr>
    </w:p>
    <w:p w14:paraId="2561676D" w14:textId="07B0A85B" w:rsidR="004C232F" w:rsidRPr="002258D0" w:rsidRDefault="002A59E8" w:rsidP="00A77234">
      <w:pPr>
        <w:pStyle w:val="Textbody"/>
        <w:rPr>
          <w:highlight w:val="yellow"/>
          <w:lang w:val="en-GB"/>
        </w:rPr>
      </w:pPr>
      <w:r>
        <w:rPr>
          <w:noProof/>
          <w:lang w:eastAsia="de-DE" w:bidi="ar-SA"/>
        </w:rPr>
        <w:drawing>
          <wp:inline distT="0" distB="0" distL="0" distR="0" wp14:anchorId="1F3768A7" wp14:editId="50032E5C">
            <wp:extent cx="6120130" cy="43160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xthSenseClone 10.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24C992CC" w14:textId="77777777" w:rsidR="004C232F" w:rsidRPr="002258D0" w:rsidRDefault="004C232F" w:rsidP="00A77234">
      <w:pPr>
        <w:pStyle w:val="Textbody"/>
        <w:rPr>
          <w:highlight w:val="yellow"/>
          <w:lang w:val="en-GB"/>
        </w:rPr>
      </w:pPr>
    </w:p>
    <w:p w14:paraId="6411598C" w14:textId="77777777" w:rsidR="00A77234" w:rsidRPr="002258D0" w:rsidRDefault="00A77234" w:rsidP="00F100FD">
      <w:pPr>
        <w:pStyle w:val="Textbody"/>
        <w:rPr>
          <w:highlight w:val="yellow"/>
          <w:lang w:val="en-GB"/>
        </w:rPr>
      </w:pPr>
    </w:p>
    <w:p w14:paraId="08A54DF8" w14:textId="77777777" w:rsidR="00A77234" w:rsidRPr="002258D0" w:rsidRDefault="00A77234">
      <w:pPr>
        <w:rPr>
          <w:highlight w:val="yellow"/>
          <w:lang w:val="en-GB"/>
        </w:rPr>
      </w:pPr>
      <w:r w:rsidRPr="002258D0">
        <w:rPr>
          <w:highlight w:val="yellow"/>
          <w:lang w:val="en-GB"/>
        </w:rPr>
        <w:br w:type="page"/>
      </w:r>
    </w:p>
    <w:p w14:paraId="48ACCB1B" w14:textId="77777777" w:rsidR="00A77234" w:rsidRPr="000A2D41" w:rsidRDefault="007938BC" w:rsidP="00F100FD">
      <w:pPr>
        <w:pStyle w:val="Textbody"/>
        <w:rPr>
          <w:b/>
          <w:color w:val="FF0000"/>
          <w:lang w:val="en-GB"/>
        </w:rPr>
      </w:pPr>
      <w:r w:rsidRPr="000A2D41">
        <w:rPr>
          <w:b/>
          <w:color w:val="FF0000"/>
          <w:lang w:val="en-GB"/>
        </w:rPr>
        <w:lastRenderedPageBreak/>
        <w:t>Leading</w:t>
      </w:r>
      <w:r w:rsidR="00F100FD" w:rsidRPr="000A2D41">
        <w:rPr>
          <w:b/>
          <w:color w:val="FF0000"/>
          <w:lang w:val="en-GB"/>
        </w:rPr>
        <w:t xml:space="preserve"> edge, upper part</w:t>
      </w:r>
    </w:p>
    <w:p w14:paraId="27F8A480" w14:textId="77777777" w:rsidR="00A77234" w:rsidRPr="000A2D41" w:rsidRDefault="000A2D41" w:rsidP="00F100FD">
      <w:pPr>
        <w:pStyle w:val="Textbody"/>
        <w:rPr>
          <w:lang w:val="en-GB"/>
        </w:rPr>
      </w:pPr>
      <w:r>
        <w:rPr>
          <w:lang w:val="en-GB"/>
        </w:rPr>
        <w:t>This is the l</w:t>
      </w:r>
      <w:r w:rsidR="00DC69E8" w:rsidRPr="000A2D41">
        <w:rPr>
          <w:lang w:val="en-GB"/>
        </w:rPr>
        <w:t>ength of the upper part of the leading edge, i</w:t>
      </w:r>
      <w:r>
        <w:rPr>
          <w:lang w:val="en-GB"/>
        </w:rPr>
        <w:t>.</w:t>
      </w:r>
      <w:r w:rsidR="00DC69E8" w:rsidRPr="000A2D41">
        <w:rPr>
          <w:lang w:val="en-GB"/>
        </w:rPr>
        <w:t>e</w:t>
      </w:r>
      <w:r>
        <w:rPr>
          <w:lang w:val="en-GB"/>
        </w:rPr>
        <w:t>.</w:t>
      </w:r>
      <w:r w:rsidR="00DC69E8" w:rsidRPr="000A2D41">
        <w:rPr>
          <w:lang w:val="en-GB"/>
        </w:rPr>
        <w:t xml:space="preserve"> distance from the nose to the point where the upper </w:t>
      </w:r>
      <w:r>
        <w:rPr>
          <w:lang w:val="en-GB"/>
        </w:rPr>
        <w:t>spreader</w:t>
      </w:r>
      <w:r w:rsidR="00DC69E8" w:rsidRPr="000A2D41">
        <w:rPr>
          <w:lang w:val="en-GB"/>
        </w:rPr>
        <w:t xml:space="preserve"> line meets the leading edge curve</w:t>
      </w:r>
      <w:r w:rsidR="00A77234" w:rsidRPr="000A2D41">
        <w:rPr>
          <w:lang w:val="en-GB"/>
        </w:rPr>
        <w:t>.</w:t>
      </w:r>
    </w:p>
    <w:p w14:paraId="08CB863D" w14:textId="77777777" w:rsidR="00F100FD" w:rsidRPr="000A2D41" w:rsidRDefault="007938BC" w:rsidP="00F100FD">
      <w:pPr>
        <w:pStyle w:val="Textbody"/>
        <w:rPr>
          <w:b/>
          <w:color w:val="00B050"/>
          <w:lang w:val="en-GB"/>
        </w:rPr>
      </w:pPr>
      <w:r w:rsidRPr="000A2D41">
        <w:rPr>
          <w:b/>
          <w:color w:val="00B050"/>
          <w:lang w:val="en-GB"/>
        </w:rPr>
        <w:t>Leading</w:t>
      </w:r>
      <w:r w:rsidR="00A77234" w:rsidRPr="000A2D41">
        <w:rPr>
          <w:b/>
          <w:color w:val="00B050"/>
          <w:lang w:val="en-GB"/>
        </w:rPr>
        <w:t xml:space="preserve"> edge, middle part</w:t>
      </w:r>
    </w:p>
    <w:p w14:paraId="02E98D6F" w14:textId="77777777" w:rsidR="00A77234" w:rsidRPr="000A2D41" w:rsidRDefault="000A2D41" w:rsidP="00F100FD">
      <w:pPr>
        <w:pStyle w:val="Textbody"/>
        <w:rPr>
          <w:lang w:val="en-GB"/>
        </w:rPr>
      </w:pPr>
      <w:r>
        <w:rPr>
          <w:lang w:val="en-GB"/>
        </w:rPr>
        <w:t>This is the l</w:t>
      </w:r>
      <w:r w:rsidRPr="000A2D41">
        <w:rPr>
          <w:lang w:val="en-GB"/>
        </w:rPr>
        <w:t xml:space="preserve">ength </w:t>
      </w:r>
      <w:r w:rsidR="00DC69E8" w:rsidRPr="000A2D41">
        <w:rPr>
          <w:lang w:val="en-GB"/>
        </w:rPr>
        <w:t xml:space="preserve">of the middle part of the leading edge, </w:t>
      </w:r>
      <w:r w:rsidRPr="000A2D41">
        <w:rPr>
          <w:lang w:val="en-GB"/>
        </w:rPr>
        <w:t>i.e.</w:t>
      </w:r>
      <w:r w:rsidR="00DC69E8" w:rsidRPr="000A2D41">
        <w:rPr>
          <w:lang w:val="en-GB"/>
        </w:rPr>
        <w:t xml:space="preserve"> distance from the point at which the upper </w:t>
      </w:r>
      <w:r>
        <w:rPr>
          <w:lang w:val="en-GB"/>
        </w:rPr>
        <w:t>spreader lin</w:t>
      </w:r>
      <w:r w:rsidR="00DC69E8" w:rsidRPr="000A2D41">
        <w:rPr>
          <w:lang w:val="en-GB"/>
        </w:rPr>
        <w:t>e meets the leading edge curve, to the point at which the lower spread</w:t>
      </w:r>
      <w:r>
        <w:rPr>
          <w:lang w:val="en-GB"/>
        </w:rPr>
        <w:t>er</w:t>
      </w:r>
      <w:r w:rsidR="00DC69E8" w:rsidRPr="000A2D41">
        <w:rPr>
          <w:lang w:val="en-GB"/>
        </w:rPr>
        <w:t xml:space="preserve"> line meets the leading edge curve</w:t>
      </w:r>
      <w:r w:rsidR="00726886" w:rsidRPr="000A2D41">
        <w:rPr>
          <w:lang w:val="en-GB"/>
        </w:rPr>
        <w:t>.</w:t>
      </w:r>
    </w:p>
    <w:p w14:paraId="54E38270" w14:textId="77777777" w:rsidR="00F100FD" w:rsidRPr="000A2D41" w:rsidRDefault="007938BC" w:rsidP="00F100FD">
      <w:pPr>
        <w:pStyle w:val="Textbody"/>
        <w:rPr>
          <w:b/>
          <w:color w:val="0070C0"/>
          <w:lang w:val="en-GB"/>
        </w:rPr>
      </w:pPr>
      <w:r w:rsidRPr="000A2D41">
        <w:rPr>
          <w:b/>
          <w:color w:val="0070C0"/>
          <w:lang w:val="en-GB"/>
        </w:rPr>
        <w:t>Leading</w:t>
      </w:r>
      <w:r w:rsidR="00A77234" w:rsidRPr="000A2D41">
        <w:rPr>
          <w:b/>
          <w:color w:val="0070C0"/>
          <w:lang w:val="en-GB"/>
        </w:rPr>
        <w:t xml:space="preserve"> edge, lower part</w:t>
      </w:r>
    </w:p>
    <w:p w14:paraId="370FD57D" w14:textId="77777777" w:rsidR="00A77234" w:rsidRPr="000A2D41" w:rsidRDefault="000A2D41" w:rsidP="00F100FD">
      <w:pPr>
        <w:pStyle w:val="Textbody"/>
        <w:rPr>
          <w:lang w:val="en-GB"/>
        </w:rPr>
      </w:pPr>
      <w:r>
        <w:rPr>
          <w:lang w:val="en-GB"/>
        </w:rPr>
        <w:t>This is the l</w:t>
      </w:r>
      <w:r w:rsidRPr="000A2D41">
        <w:rPr>
          <w:lang w:val="en-GB"/>
        </w:rPr>
        <w:t xml:space="preserve">ength </w:t>
      </w:r>
      <w:r w:rsidR="00DC69E8" w:rsidRPr="000A2D41">
        <w:rPr>
          <w:lang w:val="en-GB"/>
        </w:rPr>
        <w:t xml:space="preserve">of the lower part of the leading edge, </w:t>
      </w:r>
      <w:r w:rsidRPr="000A2D41">
        <w:rPr>
          <w:lang w:val="en-GB"/>
        </w:rPr>
        <w:t>i.e.</w:t>
      </w:r>
      <w:r w:rsidR="00DC69E8" w:rsidRPr="000A2D41">
        <w:rPr>
          <w:lang w:val="en-GB"/>
        </w:rPr>
        <w:t xml:space="preserve"> distance from the point at which the lower spread</w:t>
      </w:r>
      <w:r>
        <w:rPr>
          <w:lang w:val="en-GB"/>
        </w:rPr>
        <w:t>er</w:t>
      </w:r>
      <w:r w:rsidR="00DC69E8" w:rsidRPr="000A2D41">
        <w:rPr>
          <w:lang w:val="en-GB"/>
        </w:rPr>
        <w:t xml:space="preserve"> line meets the leading edge curve, to the end of the leading edge</w:t>
      </w:r>
      <w:r w:rsidR="00726886" w:rsidRPr="000A2D41">
        <w:rPr>
          <w:lang w:val="en-GB"/>
        </w:rPr>
        <w:t>.</w:t>
      </w:r>
    </w:p>
    <w:p w14:paraId="757DDBDF" w14:textId="77777777" w:rsidR="00945946" w:rsidRPr="002258D0" w:rsidRDefault="00945946" w:rsidP="00F100FD">
      <w:pPr>
        <w:pStyle w:val="Textbody"/>
        <w:rPr>
          <w:highlight w:val="yellow"/>
          <w:lang w:val="en-GB"/>
        </w:rPr>
      </w:pPr>
    </w:p>
    <w:p w14:paraId="7868F471" w14:textId="03A253E1" w:rsidR="004C232F" w:rsidRPr="002258D0" w:rsidRDefault="002A59E8" w:rsidP="00F100FD">
      <w:pPr>
        <w:pStyle w:val="Textbody"/>
        <w:rPr>
          <w:highlight w:val="yellow"/>
          <w:lang w:val="en-GB"/>
        </w:rPr>
      </w:pPr>
      <w:r>
        <w:rPr>
          <w:noProof/>
          <w:lang w:eastAsia="de-DE" w:bidi="ar-SA"/>
        </w:rPr>
        <w:drawing>
          <wp:inline distT="0" distB="0" distL="0" distR="0" wp14:anchorId="05788BB3" wp14:editId="64545D3D">
            <wp:extent cx="6120130" cy="431609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xthSenseClone 11.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6D768BC2" w14:textId="77777777" w:rsidR="004C232F" w:rsidRPr="002258D0" w:rsidRDefault="004C232F" w:rsidP="00F100FD">
      <w:pPr>
        <w:pStyle w:val="Textbody"/>
        <w:rPr>
          <w:highlight w:val="yellow"/>
          <w:lang w:val="en-GB"/>
        </w:rPr>
      </w:pPr>
    </w:p>
    <w:p w14:paraId="77DC834A" w14:textId="77777777" w:rsidR="00A77234" w:rsidRPr="002258D0" w:rsidRDefault="00A77234">
      <w:pPr>
        <w:rPr>
          <w:highlight w:val="yellow"/>
          <w:lang w:val="en-GB"/>
        </w:rPr>
      </w:pPr>
      <w:r w:rsidRPr="002258D0">
        <w:rPr>
          <w:highlight w:val="yellow"/>
          <w:lang w:val="en-GB"/>
        </w:rPr>
        <w:br w:type="page"/>
      </w:r>
    </w:p>
    <w:p w14:paraId="61A5AAC9" w14:textId="77777777" w:rsidR="00F100FD" w:rsidRPr="00DA61F4" w:rsidRDefault="007938BC" w:rsidP="00F100FD">
      <w:pPr>
        <w:pStyle w:val="Textbody"/>
        <w:rPr>
          <w:b/>
          <w:color w:val="FF0000"/>
          <w:lang w:val="en-GB"/>
        </w:rPr>
      </w:pPr>
      <w:r w:rsidRPr="00DA61F4">
        <w:rPr>
          <w:b/>
          <w:color w:val="FF0000"/>
          <w:lang w:val="en-GB"/>
        </w:rPr>
        <w:lastRenderedPageBreak/>
        <w:t>Spine</w:t>
      </w:r>
      <w:r w:rsidR="00F100FD" w:rsidRPr="00DA61F4">
        <w:rPr>
          <w:b/>
          <w:color w:val="FF0000"/>
          <w:lang w:val="en-GB"/>
        </w:rPr>
        <w:t>, upper part</w:t>
      </w:r>
    </w:p>
    <w:p w14:paraId="2B95D96E" w14:textId="77777777" w:rsidR="00726886" w:rsidRPr="00DA61F4" w:rsidRDefault="00DA61F4" w:rsidP="00F100FD">
      <w:pPr>
        <w:pStyle w:val="Textbody"/>
        <w:rPr>
          <w:lang w:val="en-GB"/>
        </w:rPr>
      </w:pPr>
      <w:r>
        <w:rPr>
          <w:lang w:val="en-GB"/>
        </w:rPr>
        <w:t>This is the l</w:t>
      </w:r>
      <w:r w:rsidR="00DC69E8" w:rsidRPr="00DA61F4">
        <w:rPr>
          <w:lang w:val="en-GB"/>
        </w:rPr>
        <w:t xml:space="preserve">ength of the upper part of the </w:t>
      </w:r>
      <w:r>
        <w:rPr>
          <w:lang w:val="en-GB"/>
        </w:rPr>
        <w:t>spine</w:t>
      </w:r>
      <w:r w:rsidR="00DC69E8" w:rsidRPr="00DA61F4">
        <w:rPr>
          <w:lang w:val="en-GB"/>
        </w:rPr>
        <w:t>, i</w:t>
      </w:r>
      <w:r>
        <w:rPr>
          <w:lang w:val="en-GB"/>
        </w:rPr>
        <w:t>.</w:t>
      </w:r>
      <w:r w:rsidR="00DC69E8" w:rsidRPr="00DA61F4">
        <w:rPr>
          <w:lang w:val="en-GB"/>
        </w:rPr>
        <w:t>e</w:t>
      </w:r>
      <w:r>
        <w:rPr>
          <w:lang w:val="en-GB"/>
        </w:rPr>
        <w:t>.</w:t>
      </w:r>
      <w:r w:rsidR="00DC69E8" w:rsidRPr="00DA61F4">
        <w:rPr>
          <w:lang w:val="en-GB"/>
        </w:rPr>
        <w:t xml:space="preserve"> distance from the nose to the point where the upper spread</w:t>
      </w:r>
      <w:r>
        <w:rPr>
          <w:lang w:val="en-GB"/>
        </w:rPr>
        <w:t>er</w:t>
      </w:r>
      <w:r w:rsidR="00DC69E8" w:rsidRPr="00DA61F4">
        <w:rPr>
          <w:lang w:val="en-GB"/>
        </w:rPr>
        <w:t xml:space="preserve"> crosses the keel</w:t>
      </w:r>
      <w:r w:rsidR="00726886" w:rsidRPr="00DA61F4">
        <w:rPr>
          <w:lang w:val="en-GB"/>
        </w:rPr>
        <w:t>.</w:t>
      </w:r>
    </w:p>
    <w:p w14:paraId="2EC326D5" w14:textId="77777777" w:rsidR="00F100FD" w:rsidRPr="00DA61F4" w:rsidRDefault="007938BC" w:rsidP="00F100FD">
      <w:pPr>
        <w:pStyle w:val="Textbody"/>
        <w:rPr>
          <w:b/>
          <w:color w:val="00B050"/>
          <w:lang w:val="en-GB"/>
        </w:rPr>
      </w:pPr>
      <w:r w:rsidRPr="00DA61F4">
        <w:rPr>
          <w:b/>
          <w:color w:val="00B050"/>
          <w:lang w:val="en-GB"/>
        </w:rPr>
        <w:t>Spine</w:t>
      </w:r>
      <w:r w:rsidR="00F100FD" w:rsidRPr="00DA61F4">
        <w:rPr>
          <w:b/>
          <w:color w:val="00B050"/>
          <w:lang w:val="en-GB"/>
        </w:rPr>
        <w:t>, middle part</w:t>
      </w:r>
    </w:p>
    <w:p w14:paraId="0FB57301" w14:textId="77777777" w:rsidR="00726886" w:rsidRPr="00DA61F4" w:rsidRDefault="00DA61F4" w:rsidP="00F100FD">
      <w:pPr>
        <w:pStyle w:val="Textbody"/>
        <w:rPr>
          <w:lang w:val="en-GB"/>
        </w:rPr>
      </w:pPr>
      <w:r>
        <w:rPr>
          <w:lang w:val="en-GB"/>
        </w:rPr>
        <w:t>This is the l</w:t>
      </w:r>
      <w:r w:rsidR="00DC69E8" w:rsidRPr="00DA61F4">
        <w:rPr>
          <w:lang w:val="en-GB"/>
        </w:rPr>
        <w:t xml:space="preserve">ength of the central part of the </w:t>
      </w:r>
      <w:r>
        <w:rPr>
          <w:lang w:val="en-GB"/>
        </w:rPr>
        <w:t>spine. T</w:t>
      </w:r>
      <w:r w:rsidR="00DC69E8" w:rsidRPr="00DA61F4">
        <w:rPr>
          <w:lang w:val="en-GB"/>
        </w:rPr>
        <w:t>hat is</w:t>
      </w:r>
      <w:r>
        <w:rPr>
          <w:lang w:val="en-GB"/>
        </w:rPr>
        <w:t xml:space="preserve"> the </w:t>
      </w:r>
      <w:r w:rsidR="00DC69E8" w:rsidRPr="00DA61F4">
        <w:rPr>
          <w:lang w:val="en-GB"/>
        </w:rPr>
        <w:t xml:space="preserve">distance </w:t>
      </w:r>
      <w:r>
        <w:rPr>
          <w:lang w:val="en-GB"/>
        </w:rPr>
        <w:t xml:space="preserve">from the point where the upper </w:t>
      </w:r>
      <w:r w:rsidR="00DC69E8" w:rsidRPr="00DA61F4">
        <w:rPr>
          <w:lang w:val="en-GB"/>
        </w:rPr>
        <w:t>spread</w:t>
      </w:r>
      <w:r>
        <w:rPr>
          <w:lang w:val="en-GB"/>
        </w:rPr>
        <w:t>er</w:t>
      </w:r>
      <w:r w:rsidR="00DC69E8" w:rsidRPr="00DA61F4">
        <w:rPr>
          <w:lang w:val="en-GB"/>
        </w:rPr>
        <w:t xml:space="preserve"> crosses the </w:t>
      </w:r>
      <w:r>
        <w:rPr>
          <w:lang w:val="en-GB"/>
        </w:rPr>
        <w:t>spine</w:t>
      </w:r>
      <w:r w:rsidR="00DC69E8" w:rsidRPr="00DA61F4">
        <w:rPr>
          <w:lang w:val="en-GB"/>
        </w:rPr>
        <w:t>, to the point where the lower spread</w:t>
      </w:r>
      <w:r>
        <w:rPr>
          <w:lang w:val="en-GB"/>
        </w:rPr>
        <w:t>er</w:t>
      </w:r>
      <w:r w:rsidR="00DC69E8" w:rsidRPr="00DA61F4">
        <w:rPr>
          <w:lang w:val="en-GB"/>
        </w:rPr>
        <w:t xml:space="preserve"> crosses the</w:t>
      </w:r>
      <w:r>
        <w:rPr>
          <w:lang w:val="en-GB"/>
        </w:rPr>
        <w:t xml:space="preserve"> spine</w:t>
      </w:r>
      <w:r w:rsidR="00726886" w:rsidRPr="00DA61F4">
        <w:rPr>
          <w:lang w:val="en-GB"/>
        </w:rPr>
        <w:t>.</w:t>
      </w:r>
    </w:p>
    <w:p w14:paraId="3F0994A0" w14:textId="77777777" w:rsidR="00F100FD" w:rsidRPr="00DA61F4" w:rsidRDefault="007938BC" w:rsidP="00F100FD">
      <w:pPr>
        <w:pStyle w:val="Textbody"/>
        <w:rPr>
          <w:b/>
          <w:color w:val="0070C0"/>
          <w:lang w:val="en-GB"/>
        </w:rPr>
      </w:pPr>
      <w:r w:rsidRPr="00DA61F4">
        <w:rPr>
          <w:b/>
          <w:color w:val="0070C0"/>
          <w:lang w:val="en-GB"/>
        </w:rPr>
        <w:t>Spine</w:t>
      </w:r>
      <w:r w:rsidR="00F100FD" w:rsidRPr="00DA61F4">
        <w:rPr>
          <w:b/>
          <w:color w:val="0070C0"/>
          <w:lang w:val="en-GB"/>
        </w:rPr>
        <w:t>, lower part</w:t>
      </w:r>
    </w:p>
    <w:p w14:paraId="6D979EDB" w14:textId="77777777" w:rsidR="004C232F" w:rsidRPr="00DA61F4" w:rsidRDefault="00DC69E8" w:rsidP="00726886">
      <w:pPr>
        <w:pStyle w:val="Textbody"/>
        <w:rPr>
          <w:lang w:val="en-GB"/>
        </w:rPr>
      </w:pPr>
      <w:r w:rsidRPr="00DA61F4">
        <w:rPr>
          <w:lang w:val="en-GB"/>
        </w:rPr>
        <w:t xml:space="preserve">Length of the lower part of the </w:t>
      </w:r>
      <w:r w:rsidR="00DA61F4">
        <w:rPr>
          <w:lang w:val="en-GB"/>
        </w:rPr>
        <w:t>spine</w:t>
      </w:r>
      <w:r w:rsidRPr="00DA61F4">
        <w:rPr>
          <w:lang w:val="en-GB"/>
        </w:rPr>
        <w:t>, i</w:t>
      </w:r>
      <w:r w:rsidR="00DA61F4">
        <w:rPr>
          <w:lang w:val="en-GB"/>
        </w:rPr>
        <w:t>.</w:t>
      </w:r>
      <w:r w:rsidRPr="00DA61F4">
        <w:rPr>
          <w:lang w:val="en-GB"/>
        </w:rPr>
        <w:t>e</w:t>
      </w:r>
      <w:r w:rsidR="00DA61F4">
        <w:rPr>
          <w:lang w:val="en-GB"/>
        </w:rPr>
        <w:t>.</w:t>
      </w:r>
      <w:r w:rsidRPr="00DA61F4">
        <w:rPr>
          <w:lang w:val="en-GB"/>
        </w:rPr>
        <w:t xml:space="preserve"> distance from the point at which the lower spread</w:t>
      </w:r>
      <w:r w:rsidR="00DA61F4">
        <w:rPr>
          <w:lang w:val="en-GB"/>
        </w:rPr>
        <w:t>er</w:t>
      </w:r>
      <w:r w:rsidRPr="00DA61F4">
        <w:rPr>
          <w:lang w:val="en-GB"/>
        </w:rPr>
        <w:t xml:space="preserve"> crosses the </w:t>
      </w:r>
      <w:r w:rsidR="00DA61F4">
        <w:rPr>
          <w:lang w:val="en-GB"/>
        </w:rPr>
        <w:t>spine</w:t>
      </w:r>
      <w:r w:rsidRPr="00DA61F4">
        <w:rPr>
          <w:lang w:val="en-GB"/>
        </w:rPr>
        <w:t xml:space="preserve">, to the end of the </w:t>
      </w:r>
      <w:r w:rsidR="00DA61F4">
        <w:rPr>
          <w:lang w:val="en-GB"/>
        </w:rPr>
        <w:t>spine</w:t>
      </w:r>
      <w:r w:rsidR="00726886" w:rsidRPr="00DA61F4">
        <w:rPr>
          <w:lang w:val="en-GB"/>
        </w:rPr>
        <w:t>.</w:t>
      </w:r>
    </w:p>
    <w:p w14:paraId="6CB62480" w14:textId="77777777" w:rsidR="004C232F" w:rsidRPr="002258D0" w:rsidRDefault="004C232F" w:rsidP="004C232F">
      <w:pPr>
        <w:pStyle w:val="Textbody"/>
        <w:rPr>
          <w:highlight w:val="yellow"/>
          <w:lang w:val="en-GB"/>
        </w:rPr>
      </w:pPr>
    </w:p>
    <w:p w14:paraId="22A346E7" w14:textId="3FFD823F" w:rsidR="00D216CD" w:rsidRPr="002258D0" w:rsidRDefault="002A59E8" w:rsidP="00726886">
      <w:pPr>
        <w:pStyle w:val="Textbody"/>
        <w:rPr>
          <w:highlight w:val="yellow"/>
          <w:lang w:val="en-GB"/>
        </w:rPr>
      </w:pPr>
      <w:r>
        <w:rPr>
          <w:noProof/>
          <w:lang w:eastAsia="de-DE" w:bidi="ar-SA"/>
        </w:rPr>
        <w:drawing>
          <wp:inline distT="0" distB="0" distL="0" distR="0" wp14:anchorId="7B7A8D7D" wp14:editId="14CA589E">
            <wp:extent cx="6120130" cy="431609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xthSenseClone 12.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6CE3BDE5" w14:textId="77777777" w:rsidR="00A77234" w:rsidRPr="002258D0" w:rsidRDefault="00A77234" w:rsidP="00726886">
      <w:pPr>
        <w:pStyle w:val="Textbody"/>
        <w:rPr>
          <w:highlight w:val="yellow"/>
          <w:lang w:val="en-GB"/>
        </w:rPr>
      </w:pPr>
      <w:r w:rsidRPr="002258D0">
        <w:rPr>
          <w:highlight w:val="yellow"/>
          <w:lang w:val="en-GB"/>
        </w:rPr>
        <w:br w:type="page"/>
      </w:r>
    </w:p>
    <w:p w14:paraId="77F8D9F2" w14:textId="77777777" w:rsidR="00512A66" w:rsidRPr="00DA61F4" w:rsidRDefault="007938BC" w:rsidP="00F100FD">
      <w:pPr>
        <w:pStyle w:val="Textbody"/>
        <w:rPr>
          <w:b/>
          <w:color w:val="FF0000"/>
          <w:lang w:val="en-GB"/>
        </w:rPr>
      </w:pPr>
      <w:r w:rsidRPr="00DA61F4">
        <w:rPr>
          <w:b/>
          <w:color w:val="FF0000"/>
          <w:lang w:val="en-GB"/>
        </w:rPr>
        <w:lastRenderedPageBreak/>
        <w:t>Nose</w:t>
      </w:r>
      <w:r w:rsidR="00F100FD" w:rsidRPr="00DA61F4">
        <w:rPr>
          <w:b/>
          <w:color w:val="FF0000"/>
          <w:lang w:val="en-GB"/>
        </w:rPr>
        <w:t xml:space="preserve"> cut</w:t>
      </w:r>
    </w:p>
    <w:p w14:paraId="20CE1E83" w14:textId="77777777" w:rsidR="00512A66" w:rsidRPr="00DA61F4" w:rsidRDefault="00DA61F4" w:rsidP="00F100FD">
      <w:pPr>
        <w:pStyle w:val="Textbody"/>
        <w:rPr>
          <w:lang w:val="en-GB"/>
        </w:rPr>
      </w:pPr>
      <w:r>
        <w:rPr>
          <w:lang w:val="en-GB"/>
        </w:rPr>
        <w:t>This is the length of the piece</w:t>
      </w:r>
      <w:r w:rsidR="00DC69E8" w:rsidRPr="00DA61F4">
        <w:rPr>
          <w:lang w:val="en-GB"/>
        </w:rPr>
        <w:t xml:space="preserve"> around which the </w:t>
      </w:r>
      <w:r>
        <w:rPr>
          <w:lang w:val="en-GB"/>
        </w:rPr>
        <w:t>spine</w:t>
      </w:r>
      <w:r w:rsidR="00DC69E8" w:rsidRPr="00DA61F4">
        <w:rPr>
          <w:lang w:val="en-GB"/>
        </w:rPr>
        <w:t xml:space="preserve"> is shortened at the nose</w:t>
      </w:r>
      <w:r w:rsidR="00654D84" w:rsidRPr="00DA61F4">
        <w:rPr>
          <w:lang w:val="en-GB"/>
        </w:rPr>
        <w:t>.</w:t>
      </w:r>
    </w:p>
    <w:p w14:paraId="1E755C56" w14:textId="77777777" w:rsidR="00512A66" w:rsidRPr="00DA61F4" w:rsidRDefault="007938BC" w:rsidP="00F100FD">
      <w:pPr>
        <w:pStyle w:val="Textbody"/>
        <w:rPr>
          <w:b/>
          <w:color w:val="00B050"/>
          <w:lang w:val="en-GB"/>
        </w:rPr>
      </w:pPr>
      <w:r w:rsidRPr="00DA61F4">
        <w:rPr>
          <w:b/>
          <w:color w:val="00B050"/>
          <w:lang w:val="en-GB"/>
        </w:rPr>
        <w:t>Tail</w:t>
      </w:r>
      <w:r w:rsidR="00F100FD" w:rsidRPr="00DA61F4">
        <w:rPr>
          <w:b/>
          <w:color w:val="00B050"/>
          <w:lang w:val="en-GB"/>
        </w:rPr>
        <w:t xml:space="preserve"> cut</w:t>
      </w:r>
    </w:p>
    <w:p w14:paraId="1764136E" w14:textId="77777777" w:rsidR="00654D84" w:rsidRPr="00DA61F4" w:rsidRDefault="00DC69E8" w:rsidP="00654D84">
      <w:pPr>
        <w:pStyle w:val="Textbody"/>
        <w:rPr>
          <w:lang w:val="en-GB"/>
        </w:rPr>
      </w:pPr>
      <w:r w:rsidRPr="00DA61F4">
        <w:rPr>
          <w:lang w:val="en-GB"/>
        </w:rPr>
        <w:t xml:space="preserve">This is the length of the piece around which the </w:t>
      </w:r>
      <w:r w:rsidR="00DA61F4">
        <w:rPr>
          <w:lang w:val="en-GB"/>
        </w:rPr>
        <w:t xml:space="preserve">spine </w:t>
      </w:r>
      <w:r w:rsidRPr="00DA61F4">
        <w:rPr>
          <w:lang w:val="en-GB"/>
        </w:rPr>
        <w:t>at the tail is shortened</w:t>
      </w:r>
      <w:r w:rsidR="00654D84" w:rsidRPr="00DA61F4">
        <w:rPr>
          <w:lang w:val="en-GB"/>
        </w:rPr>
        <w:t>.</w:t>
      </w:r>
    </w:p>
    <w:p w14:paraId="754A21AC" w14:textId="108FA4BA" w:rsidR="00A77234" w:rsidRPr="00DA61F4" w:rsidRDefault="007938BC" w:rsidP="00F100FD">
      <w:pPr>
        <w:pStyle w:val="Textbody"/>
        <w:rPr>
          <w:b/>
          <w:color w:val="0070C0"/>
          <w:lang w:val="en-GB"/>
        </w:rPr>
      </w:pPr>
      <w:r w:rsidRPr="00DA61F4">
        <w:rPr>
          <w:b/>
          <w:color w:val="0070C0"/>
          <w:lang w:val="en-GB"/>
        </w:rPr>
        <w:t>C</w:t>
      </w:r>
      <w:r w:rsidR="00F100FD" w:rsidRPr="00DA61F4">
        <w:rPr>
          <w:b/>
          <w:color w:val="0070C0"/>
          <w:lang w:val="en-GB"/>
        </w:rPr>
        <w:t>ut</w:t>
      </w:r>
      <w:del w:id="86" w:author="GARBE, BIRGER" w:date="2019-04-12T15:13:00Z">
        <w:r w:rsidR="00F100FD" w:rsidRPr="00DA61F4" w:rsidDel="000271B4">
          <w:rPr>
            <w:b/>
            <w:color w:val="0070C0"/>
            <w:lang w:val="en-GB"/>
          </w:rPr>
          <w:delText>ted</w:delText>
        </w:r>
      </w:del>
      <w:r w:rsidR="00F100FD" w:rsidRPr="00DA61F4">
        <w:rPr>
          <w:b/>
          <w:color w:val="0070C0"/>
          <w:lang w:val="en-GB"/>
        </w:rPr>
        <w:t xml:space="preserve"> spine</w:t>
      </w:r>
    </w:p>
    <w:p w14:paraId="37FAC4F6" w14:textId="77777777" w:rsidR="00F100FD" w:rsidRPr="00DA61F4" w:rsidRDefault="00DC69E8" w:rsidP="00F100FD">
      <w:pPr>
        <w:pStyle w:val="Textbody"/>
        <w:rPr>
          <w:lang w:val="en-GB"/>
        </w:rPr>
      </w:pPr>
      <w:r w:rsidRPr="00DA61F4">
        <w:rPr>
          <w:lang w:val="en-GB"/>
        </w:rPr>
        <w:t>This is the length of the shortened spine</w:t>
      </w:r>
      <w:r w:rsidR="00654D84" w:rsidRPr="00DA61F4">
        <w:rPr>
          <w:lang w:val="en-GB"/>
        </w:rPr>
        <w:t>.</w:t>
      </w:r>
    </w:p>
    <w:p w14:paraId="2A62E66A" w14:textId="77777777" w:rsidR="004C232F" w:rsidRPr="00DA61F4" w:rsidRDefault="004C232F" w:rsidP="004C232F">
      <w:pPr>
        <w:pStyle w:val="Textbody"/>
        <w:rPr>
          <w:lang w:val="en-GB"/>
        </w:rPr>
      </w:pPr>
    </w:p>
    <w:p w14:paraId="2F2E2A34" w14:textId="7C4A8FB9" w:rsidR="004C232F" w:rsidRPr="00DA61F4" w:rsidRDefault="002A59E8" w:rsidP="00F100FD">
      <w:pPr>
        <w:pStyle w:val="Textbody"/>
        <w:rPr>
          <w:lang w:val="en-GB"/>
        </w:rPr>
      </w:pPr>
      <w:r>
        <w:rPr>
          <w:noProof/>
          <w:color w:val="00B050"/>
          <w:lang w:eastAsia="de-DE" w:bidi="ar-SA"/>
        </w:rPr>
        <w:drawing>
          <wp:inline distT="0" distB="0" distL="0" distR="0" wp14:anchorId="5378A4FE" wp14:editId="5CA405E4">
            <wp:extent cx="6120130" cy="431609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xthSenseClone 13.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1915E17D" w14:textId="77777777" w:rsidR="00654D84" w:rsidRPr="002258D0" w:rsidRDefault="00654D84">
      <w:pPr>
        <w:rPr>
          <w:color w:val="00B050"/>
          <w:highlight w:val="yellow"/>
          <w:lang w:val="en-GB"/>
        </w:rPr>
      </w:pPr>
      <w:r w:rsidRPr="002258D0">
        <w:rPr>
          <w:color w:val="00B050"/>
          <w:highlight w:val="yellow"/>
          <w:lang w:val="en-GB"/>
        </w:rPr>
        <w:br w:type="page"/>
      </w:r>
    </w:p>
    <w:p w14:paraId="77782EA8" w14:textId="4C14742E" w:rsidR="00A77234" w:rsidRPr="009B5B2E" w:rsidRDefault="009B5B2E" w:rsidP="00F100FD">
      <w:pPr>
        <w:pStyle w:val="Textbody"/>
        <w:rPr>
          <w:b/>
          <w:color w:val="00B050"/>
          <w:lang w:val="en-GB"/>
        </w:rPr>
      </w:pPr>
      <w:r w:rsidRPr="009B5B2E">
        <w:rPr>
          <w:b/>
          <w:color w:val="FF0000"/>
          <w:lang w:val="en-GB"/>
        </w:rPr>
        <w:lastRenderedPageBreak/>
        <w:t>C</w:t>
      </w:r>
      <w:r w:rsidR="00F100FD" w:rsidRPr="009B5B2E">
        <w:rPr>
          <w:b/>
          <w:color w:val="FF0000"/>
          <w:lang w:val="en-GB"/>
        </w:rPr>
        <w:t>ut</w:t>
      </w:r>
      <w:del w:id="87" w:author="GARBE, BIRGER" w:date="2019-04-12T15:13:00Z">
        <w:r w:rsidR="00F100FD" w:rsidRPr="009B5B2E" w:rsidDel="000271B4">
          <w:rPr>
            <w:b/>
            <w:color w:val="FF0000"/>
            <w:lang w:val="en-GB"/>
          </w:rPr>
          <w:delText>ted</w:delText>
        </w:r>
      </w:del>
      <w:r w:rsidR="00F100FD" w:rsidRPr="009B5B2E">
        <w:rPr>
          <w:b/>
          <w:color w:val="FF0000"/>
          <w:lang w:val="en-GB"/>
        </w:rPr>
        <w:t xml:space="preserve"> leading edge</w:t>
      </w:r>
    </w:p>
    <w:p w14:paraId="58A2D05A" w14:textId="77777777" w:rsidR="00F100FD" w:rsidRPr="009B5B2E" w:rsidRDefault="00DC69E8" w:rsidP="00F100FD">
      <w:pPr>
        <w:pStyle w:val="Textbody"/>
        <w:rPr>
          <w:lang w:val="en-GB"/>
        </w:rPr>
      </w:pPr>
      <w:r w:rsidRPr="009B5B2E">
        <w:rPr>
          <w:lang w:val="en-GB"/>
        </w:rPr>
        <w:t xml:space="preserve">This is the length of the leading edge arc, shortened by the </w:t>
      </w:r>
      <w:r w:rsidR="009B5B2E" w:rsidRPr="009B5B2E">
        <w:rPr>
          <w:lang w:val="en-GB"/>
        </w:rPr>
        <w:t>cut</w:t>
      </w:r>
      <w:r w:rsidRPr="009B5B2E">
        <w:rPr>
          <w:lang w:val="en-GB"/>
        </w:rPr>
        <w:t xml:space="preserve"> on the nose</w:t>
      </w:r>
      <w:r w:rsidR="00A77234" w:rsidRPr="009B5B2E">
        <w:rPr>
          <w:lang w:val="en-GB"/>
        </w:rPr>
        <w:t>.</w:t>
      </w:r>
    </w:p>
    <w:p w14:paraId="791FE721" w14:textId="77777777" w:rsidR="00A77234" w:rsidRPr="009B5B2E" w:rsidRDefault="009B5B2E" w:rsidP="00F100FD">
      <w:pPr>
        <w:pStyle w:val="Textbody"/>
        <w:rPr>
          <w:b/>
          <w:color w:val="00B050"/>
          <w:lang w:val="en-GB"/>
        </w:rPr>
      </w:pPr>
      <w:r w:rsidRPr="009B5B2E">
        <w:rPr>
          <w:b/>
          <w:color w:val="00B050"/>
          <w:lang w:val="en-GB"/>
        </w:rPr>
        <w:t>L</w:t>
      </w:r>
      <w:r w:rsidR="00F100FD" w:rsidRPr="009B5B2E">
        <w:rPr>
          <w:b/>
          <w:color w:val="00B050"/>
          <w:lang w:val="en-GB"/>
        </w:rPr>
        <w:t>eading edge height</w:t>
      </w:r>
    </w:p>
    <w:p w14:paraId="57F2E668" w14:textId="77777777" w:rsidR="00F100FD" w:rsidRPr="009B5B2E" w:rsidRDefault="00DC69E8" w:rsidP="00F100FD">
      <w:pPr>
        <w:pStyle w:val="Textbody"/>
        <w:rPr>
          <w:lang w:val="en-GB"/>
        </w:rPr>
      </w:pPr>
      <w:r w:rsidRPr="009B5B2E">
        <w:rPr>
          <w:lang w:val="en-GB"/>
        </w:rPr>
        <w:t>This is the height of the leading edge arc over the leading edge base line</w:t>
      </w:r>
      <w:r w:rsidR="00A77234" w:rsidRPr="009B5B2E">
        <w:rPr>
          <w:lang w:val="en-GB"/>
        </w:rPr>
        <w:t>.</w:t>
      </w:r>
    </w:p>
    <w:p w14:paraId="1C7E02B8" w14:textId="77777777" w:rsidR="004C232F" w:rsidRPr="009B5B2E" w:rsidRDefault="004C232F" w:rsidP="00F100FD">
      <w:pPr>
        <w:pStyle w:val="Textbody"/>
        <w:rPr>
          <w:lang w:val="en-GB"/>
        </w:rPr>
      </w:pPr>
    </w:p>
    <w:p w14:paraId="293B05A4" w14:textId="3EB7E36E" w:rsidR="004C232F" w:rsidRPr="009B5B2E" w:rsidRDefault="002A59E8" w:rsidP="00F100FD">
      <w:pPr>
        <w:pStyle w:val="Textbody"/>
        <w:rPr>
          <w:lang w:val="en-GB"/>
        </w:rPr>
      </w:pPr>
      <w:r>
        <w:rPr>
          <w:noProof/>
          <w:lang w:eastAsia="de-DE" w:bidi="ar-SA"/>
        </w:rPr>
        <w:drawing>
          <wp:inline distT="0" distB="0" distL="0" distR="0" wp14:anchorId="2F9CC708" wp14:editId="4F7D35A6">
            <wp:extent cx="6120130" cy="431609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xthSenseClone 14.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58543247" w14:textId="77777777" w:rsidR="00A77234" w:rsidRPr="009B5B2E" w:rsidRDefault="00A77234">
      <w:pPr>
        <w:rPr>
          <w:lang w:val="en-GB"/>
        </w:rPr>
      </w:pPr>
      <w:r w:rsidRPr="009B5B2E">
        <w:rPr>
          <w:lang w:val="en-GB"/>
        </w:rPr>
        <w:br w:type="page"/>
      </w:r>
    </w:p>
    <w:p w14:paraId="3119B57F" w14:textId="77777777" w:rsidR="00A77234" w:rsidRPr="00132DD2" w:rsidRDefault="00132DD2" w:rsidP="00F100FD">
      <w:pPr>
        <w:pStyle w:val="Textbody"/>
        <w:rPr>
          <w:b/>
          <w:lang w:val="en-GB"/>
        </w:rPr>
      </w:pPr>
      <w:r w:rsidRPr="00132DD2">
        <w:rPr>
          <w:b/>
          <w:color w:val="FF0000"/>
          <w:lang w:val="en-GB"/>
        </w:rPr>
        <w:lastRenderedPageBreak/>
        <w:t>Sail</w:t>
      </w:r>
      <w:r w:rsidR="00F100FD" w:rsidRPr="00132DD2">
        <w:rPr>
          <w:b/>
          <w:color w:val="FF0000"/>
          <w:lang w:val="en-GB"/>
        </w:rPr>
        <w:t xml:space="preserve"> area (projection)</w:t>
      </w:r>
    </w:p>
    <w:p w14:paraId="42548B99" w14:textId="77777777" w:rsidR="00F100FD" w:rsidRPr="00132DD2" w:rsidRDefault="003562E7" w:rsidP="00F100FD">
      <w:pPr>
        <w:pStyle w:val="Textbody"/>
        <w:rPr>
          <w:lang w:val="en-GB"/>
        </w:rPr>
      </w:pPr>
      <w:r w:rsidRPr="00132DD2">
        <w:rPr>
          <w:lang w:val="en-GB"/>
        </w:rPr>
        <w:t>This is the s</w:t>
      </w:r>
      <w:r w:rsidR="00DC69E8" w:rsidRPr="00132DD2">
        <w:rPr>
          <w:lang w:val="en-GB"/>
        </w:rPr>
        <w:t>urface of the sail in the top view. Note: Twice the area marked in the graphic</w:t>
      </w:r>
      <w:r w:rsidR="00681A8C" w:rsidRPr="00132DD2">
        <w:rPr>
          <w:lang w:val="en-GB"/>
        </w:rPr>
        <w:t>.</w:t>
      </w:r>
    </w:p>
    <w:p w14:paraId="407C4AD8" w14:textId="77777777" w:rsidR="00A77234" w:rsidRPr="00132DD2" w:rsidRDefault="00132DD2" w:rsidP="00F100FD">
      <w:pPr>
        <w:pStyle w:val="Textbody"/>
        <w:rPr>
          <w:b/>
          <w:color w:val="0070C0"/>
          <w:lang w:val="en-GB"/>
        </w:rPr>
      </w:pPr>
      <w:r w:rsidRPr="00132DD2">
        <w:rPr>
          <w:b/>
          <w:color w:val="00B050"/>
          <w:lang w:val="en-GB"/>
        </w:rPr>
        <w:t>Sail</w:t>
      </w:r>
      <w:r w:rsidR="00F100FD" w:rsidRPr="00132DD2">
        <w:rPr>
          <w:b/>
          <w:color w:val="00B050"/>
          <w:lang w:val="en-GB"/>
        </w:rPr>
        <w:t xml:space="preserve"> area (plan)</w:t>
      </w:r>
    </w:p>
    <w:p w14:paraId="7B500746" w14:textId="77777777" w:rsidR="00377233" w:rsidRPr="00132DD2" w:rsidRDefault="003562E7" w:rsidP="00A77234">
      <w:pPr>
        <w:pStyle w:val="Textbody"/>
        <w:rPr>
          <w:lang w:val="en-GB"/>
        </w:rPr>
      </w:pPr>
      <w:bookmarkStart w:id="88" w:name="__RefHeading___Toc1091_2089378088"/>
      <w:r w:rsidRPr="00132DD2">
        <w:rPr>
          <w:lang w:val="en-GB"/>
        </w:rPr>
        <w:t>This is the surface of sail in plan. Note: Twice the area marked in the graphic</w:t>
      </w:r>
      <w:r w:rsidR="00377233" w:rsidRPr="00132DD2">
        <w:rPr>
          <w:lang w:val="en-GB"/>
        </w:rPr>
        <w:t>.</w:t>
      </w:r>
    </w:p>
    <w:p w14:paraId="4833FB38" w14:textId="77777777" w:rsidR="004C232F" w:rsidRPr="00132DD2" w:rsidRDefault="004C232F" w:rsidP="004C232F">
      <w:pPr>
        <w:pStyle w:val="Textbody"/>
        <w:rPr>
          <w:lang w:val="en-GB"/>
        </w:rPr>
      </w:pPr>
    </w:p>
    <w:p w14:paraId="0D3977AD" w14:textId="2276CCEC" w:rsidR="004C232F" w:rsidRPr="00132DD2" w:rsidRDefault="002A59E8" w:rsidP="00A77234">
      <w:pPr>
        <w:pStyle w:val="Textbody"/>
        <w:rPr>
          <w:lang w:val="en-GB"/>
        </w:rPr>
      </w:pPr>
      <w:r>
        <w:rPr>
          <w:noProof/>
          <w:lang w:eastAsia="de-DE" w:bidi="ar-SA"/>
        </w:rPr>
        <w:drawing>
          <wp:inline distT="0" distB="0" distL="0" distR="0" wp14:anchorId="42A04DA7" wp14:editId="7F16388E">
            <wp:extent cx="6120130" cy="43160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xthSenseClone 15.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70B0E3A3" w14:textId="77777777" w:rsidR="00644732" w:rsidRPr="002258D0" w:rsidRDefault="00644732" w:rsidP="00140662">
      <w:pPr>
        <w:pStyle w:val="Textbody"/>
        <w:rPr>
          <w:rFonts w:ascii="Liberation Sans" w:eastAsia="Microsoft YaHei" w:hAnsi="Liberation Sans"/>
          <w:b/>
          <w:bCs/>
          <w:sz w:val="28"/>
          <w:szCs w:val="28"/>
          <w:highlight w:val="yellow"/>
          <w:lang w:val="en-GB"/>
        </w:rPr>
      </w:pPr>
      <w:r w:rsidRPr="00132DD2">
        <w:rPr>
          <w:rFonts w:ascii="Liberation Sans" w:eastAsia="Microsoft YaHei" w:hAnsi="Liberation Sans"/>
          <w:b/>
          <w:bCs/>
          <w:sz w:val="28"/>
          <w:szCs w:val="28"/>
          <w:lang w:val="en-GB"/>
        </w:rPr>
        <w:br/>
      </w:r>
    </w:p>
    <w:p w14:paraId="4D19E278" w14:textId="77777777" w:rsidR="00644732" w:rsidRPr="002258D0" w:rsidRDefault="00644732" w:rsidP="00644732">
      <w:pPr>
        <w:pStyle w:val="Textbody"/>
        <w:rPr>
          <w:highlight w:val="yellow"/>
          <w:lang w:val="en-GB"/>
        </w:rPr>
      </w:pPr>
      <w:r w:rsidRPr="002258D0">
        <w:rPr>
          <w:highlight w:val="yellow"/>
          <w:lang w:val="en-GB"/>
        </w:rPr>
        <w:br w:type="page"/>
      </w:r>
    </w:p>
    <w:p w14:paraId="7511F1FA" w14:textId="77777777" w:rsidR="00644732" w:rsidRPr="001D35B4" w:rsidRDefault="00EF18E3" w:rsidP="00644732">
      <w:pPr>
        <w:pStyle w:val="berschrift1"/>
        <w:rPr>
          <w:b w:val="0"/>
          <w:bCs w:val="0"/>
          <w:lang w:val="en-GB"/>
        </w:rPr>
      </w:pPr>
      <w:bookmarkStart w:id="89" w:name="_Toc5975573"/>
      <w:r w:rsidRPr="001D35B4">
        <w:rPr>
          <w:lang w:val="en-GB"/>
        </w:rPr>
        <w:lastRenderedPageBreak/>
        <w:t>Post p</w:t>
      </w:r>
      <w:r w:rsidR="00644732" w:rsidRPr="001D35B4">
        <w:rPr>
          <w:lang w:val="en-GB"/>
        </w:rPr>
        <w:t>rocessing</w:t>
      </w:r>
      <w:bookmarkEnd w:id="89"/>
    </w:p>
    <w:p w14:paraId="4C7D0299" w14:textId="77777777" w:rsidR="002B6430" w:rsidRPr="001D35B4" w:rsidRDefault="003562E7" w:rsidP="00140662">
      <w:pPr>
        <w:pStyle w:val="Textbody"/>
        <w:rPr>
          <w:lang w:val="en-GB"/>
        </w:rPr>
      </w:pPr>
      <w:r w:rsidRPr="001D35B4">
        <w:rPr>
          <w:lang w:val="en-GB"/>
        </w:rPr>
        <w:t xml:space="preserve">If a </w:t>
      </w:r>
      <w:r w:rsidR="001D35B4" w:rsidRPr="001D35B4">
        <w:rPr>
          <w:lang w:val="en-GB"/>
        </w:rPr>
        <w:t>kite</w:t>
      </w:r>
      <w:r w:rsidRPr="001D35B4">
        <w:rPr>
          <w:lang w:val="en-GB"/>
        </w:rPr>
        <w:t xml:space="preserve"> model has been designed with the previously described Inkscape </w:t>
      </w:r>
      <w:r w:rsidR="001D35B4">
        <w:rPr>
          <w:lang w:val="en-GB"/>
        </w:rPr>
        <w:t>parameters</w:t>
      </w:r>
      <w:r w:rsidRPr="001D35B4">
        <w:rPr>
          <w:lang w:val="en-GB"/>
        </w:rPr>
        <w:t xml:space="preserve">, the next step is to create a concrete blueprint. First, a 1: 1 plan is generated from the sail outline </w:t>
      </w:r>
      <w:r w:rsidR="001D35B4" w:rsidRPr="001D35B4">
        <w:rPr>
          <w:lang w:val="en-GB"/>
        </w:rPr>
        <w:t xml:space="preserve">by selecting </w:t>
      </w:r>
      <w:r w:rsidRPr="001D35B4">
        <w:rPr>
          <w:lang w:val="en-GB"/>
        </w:rPr>
        <w:t>"kite</w:t>
      </w:r>
      <w:r w:rsidR="001D35B4" w:rsidRPr="001D35B4">
        <w:rPr>
          <w:lang w:val="en-GB"/>
        </w:rPr>
        <w:t xml:space="preserve"> </w:t>
      </w:r>
      <w:r w:rsidRPr="001D35B4">
        <w:rPr>
          <w:lang w:val="en-GB"/>
        </w:rPr>
        <w:t xml:space="preserve">plan" </w:t>
      </w:r>
      <w:r w:rsidR="001D35B4" w:rsidRPr="001D35B4">
        <w:rPr>
          <w:lang w:val="en-GB"/>
        </w:rPr>
        <w:t xml:space="preserve">as </w:t>
      </w:r>
      <w:r w:rsidRPr="001D35B4">
        <w:rPr>
          <w:lang w:val="en-GB"/>
        </w:rPr>
        <w:t>"</w:t>
      </w:r>
      <w:r w:rsidR="001D35B4" w:rsidRPr="001D35B4">
        <w:rPr>
          <w:lang w:val="en-GB"/>
        </w:rPr>
        <w:t>R</w:t>
      </w:r>
      <w:r w:rsidRPr="001D35B4">
        <w:rPr>
          <w:lang w:val="en-GB"/>
        </w:rPr>
        <w:t>ender</w:t>
      </w:r>
      <w:r w:rsidR="001D35B4" w:rsidRPr="001D35B4">
        <w:rPr>
          <w:lang w:val="en-GB"/>
        </w:rPr>
        <w:t xml:space="preserve"> t</w:t>
      </w:r>
      <w:r w:rsidRPr="001D35B4">
        <w:rPr>
          <w:lang w:val="en-GB"/>
        </w:rPr>
        <w:t>ype". If you like, you can use the "overview" option to add the overview image to the plan</w:t>
      </w:r>
      <w:r w:rsidR="00030ACD" w:rsidRPr="001D35B4">
        <w:rPr>
          <w:lang w:val="en-GB"/>
        </w:rPr>
        <w:t xml:space="preserve">. </w:t>
      </w:r>
    </w:p>
    <w:p w14:paraId="72D98E4E" w14:textId="77777777" w:rsidR="006D3FA7" w:rsidRPr="001D35B4" w:rsidRDefault="00030ACD" w:rsidP="00140662">
      <w:pPr>
        <w:pStyle w:val="Textbody"/>
        <w:rPr>
          <w:lang w:val="en-GB"/>
        </w:rPr>
      </w:pPr>
      <w:r w:rsidRPr="001D35B4">
        <w:rPr>
          <w:noProof/>
          <w:lang w:eastAsia="de-DE" w:bidi="ar-SA"/>
        </w:rPr>
        <w:drawing>
          <wp:inline distT="0" distB="0" distL="0" distR="0" wp14:anchorId="2F60DE63" wp14:editId="32404D6A">
            <wp:extent cx="5972810" cy="4295775"/>
            <wp:effectExtent l="0" t="0" r="889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4295775"/>
                    </a:xfrm>
                    <a:prstGeom prst="rect">
                      <a:avLst/>
                    </a:prstGeom>
                  </pic:spPr>
                </pic:pic>
              </a:graphicData>
            </a:graphic>
          </wp:inline>
        </w:drawing>
      </w:r>
    </w:p>
    <w:p w14:paraId="1F3547AA" w14:textId="77777777" w:rsidR="003562E7" w:rsidRPr="001D35B4" w:rsidRDefault="003562E7" w:rsidP="003562E7">
      <w:pPr>
        <w:pStyle w:val="Textbody"/>
        <w:rPr>
          <w:lang w:val="en-GB"/>
        </w:rPr>
      </w:pPr>
      <w:r w:rsidRPr="001D35B4">
        <w:rPr>
          <w:lang w:val="en-GB"/>
        </w:rPr>
        <w:t>The steps that are now required for the creation of a complete plan, with design and close-ups, etc., are not explained here. If this is done in Inkscape, it is essential to familiarize yourself with this program.</w:t>
      </w:r>
    </w:p>
    <w:p w14:paraId="5A0B0C03" w14:textId="77777777" w:rsidR="004E1669" w:rsidRPr="001D35B4" w:rsidRDefault="003562E7" w:rsidP="003562E7">
      <w:pPr>
        <w:pStyle w:val="Textbody"/>
        <w:rPr>
          <w:lang w:val="en-GB"/>
        </w:rPr>
      </w:pPr>
      <w:r w:rsidRPr="001D35B4">
        <w:rPr>
          <w:lang w:val="en-GB"/>
        </w:rPr>
        <w:t>The designer is also free to refine the previously existing raw form of a sail</w:t>
      </w:r>
      <w:r w:rsidR="001D35B4" w:rsidRPr="001D35B4">
        <w:rPr>
          <w:lang w:val="en-GB"/>
        </w:rPr>
        <w:t xml:space="preserve"> </w:t>
      </w:r>
      <w:r w:rsidRPr="001D35B4">
        <w:rPr>
          <w:lang w:val="en-GB"/>
        </w:rPr>
        <w:t>plan</w:t>
      </w:r>
      <w:r w:rsidR="002122AB">
        <w:rPr>
          <w:lang w:val="en-GB"/>
        </w:rPr>
        <w:t>. F</w:t>
      </w:r>
      <w:r w:rsidRPr="001D35B4">
        <w:rPr>
          <w:lang w:val="en-GB"/>
        </w:rPr>
        <w:t xml:space="preserve">or example, </w:t>
      </w:r>
      <w:r w:rsidR="001D35B4" w:rsidRPr="001D35B4">
        <w:rPr>
          <w:lang w:val="en-GB"/>
        </w:rPr>
        <w:t>l</w:t>
      </w:r>
      <w:r w:rsidRPr="001D35B4">
        <w:rPr>
          <w:lang w:val="en-GB"/>
        </w:rPr>
        <w:t xml:space="preserve">eading edge or trailing edge can be reworked as desired. Because Inkscape is capable of exporting to various graphics formats, these steps can also be </w:t>
      </w:r>
      <w:r w:rsidR="001D35B4" w:rsidRPr="001D35B4">
        <w:rPr>
          <w:lang w:val="en-GB"/>
        </w:rPr>
        <w:t>made</w:t>
      </w:r>
      <w:r w:rsidRPr="001D35B4">
        <w:rPr>
          <w:lang w:val="en-GB"/>
        </w:rPr>
        <w:t xml:space="preserve"> with other applications, e.g. </w:t>
      </w:r>
      <w:r w:rsidR="001D35B4" w:rsidRPr="001D35B4">
        <w:rPr>
          <w:lang w:val="en-GB"/>
        </w:rPr>
        <w:t>a</w:t>
      </w:r>
      <w:r w:rsidRPr="001D35B4">
        <w:rPr>
          <w:lang w:val="en-GB"/>
        </w:rPr>
        <w:t xml:space="preserve"> CAD program</w:t>
      </w:r>
      <w:r w:rsidR="00140662" w:rsidRPr="001D35B4">
        <w:rPr>
          <w:lang w:val="en-GB"/>
        </w:rPr>
        <w:t>.</w:t>
      </w:r>
    </w:p>
    <w:p w14:paraId="74D8C553" w14:textId="77777777" w:rsidR="0012360C" w:rsidRPr="00BE5C8C" w:rsidRDefault="00B40819" w:rsidP="006D18BE">
      <w:pPr>
        <w:pStyle w:val="berschrift1"/>
        <w:jc w:val="both"/>
        <w:rPr>
          <w:lang w:val="en-GB"/>
        </w:rPr>
      </w:pPr>
      <w:bookmarkStart w:id="90" w:name="_Toc5975574"/>
      <w:r w:rsidRPr="00BE5C8C">
        <w:rPr>
          <w:lang w:val="en-GB"/>
        </w:rPr>
        <w:lastRenderedPageBreak/>
        <w:t>3D</w:t>
      </w:r>
      <w:r w:rsidR="00930E3E" w:rsidRPr="00BE5C8C">
        <w:rPr>
          <w:lang w:val="en-GB"/>
        </w:rPr>
        <w:t xml:space="preserve"> </w:t>
      </w:r>
      <w:r w:rsidRPr="00BE5C8C">
        <w:rPr>
          <w:lang w:val="en-GB"/>
        </w:rPr>
        <w:t>Model</w:t>
      </w:r>
      <w:bookmarkEnd w:id="90"/>
    </w:p>
    <w:p w14:paraId="764A0832" w14:textId="77777777" w:rsidR="006D18BE" w:rsidRPr="008C7FA9" w:rsidRDefault="006D18BE" w:rsidP="006D18BE">
      <w:pPr>
        <w:pStyle w:val="Textbody"/>
      </w:pPr>
      <w:r w:rsidRPr="008C7FA9">
        <w:rPr>
          <w:noProof/>
          <w:lang w:eastAsia="de-DE" w:bidi="ar-SA"/>
        </w:rPr>
        <w:drawing>
          <wp:inline distT="0" distB="0" distL="0" distR="0" wp14:anchorId="1956FDBD" wp14:editId="39510B03">
            <wp:extent cx="5973009" cy="2000529"/>
            <wp:effectExtent l="0" t="0" r="889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3009" cy="2000529"/>
                    </a:xfrm>
                    <a:prstGeom prst="rect">
                      <a:avLst/>
                    </a:prstGeom>
                  </pic:spPr>
                </pic:pic>
              </a:graphicData>
            </a:graphic>
          </wp:inline>
        </w:drawing>
      </w:r>
    </w:p>
    <w:p w14:paraId="3E5212E4" w14:textId="5BED9AE9" w:rsidR="00011092" w:rsidRDefault="006D18BE" w:rsidP="00011092">
      <w:pPr>
        <w:pStyle w:val="Textbody"/>
        <w:rPr>
          <w:ins w:id="91" w:author="GARBE, BIRGER" w:date="2019-04-12T14:53:00Z"/>
          <w:lang w:val="en-US"/>
        </w:rPr>
        <w:pPrChange w:id="92" w:author="GARBE, BIRGER" w:date="2019-04-12T14:53:00Z">
          <w:pPr>
            <w:pStyle w:val="Textbody"/>
            <w:jc w:val="center"/>
          </w:pPr>
        </w:pPrChange>
      </w:pPr>
      <w:r w:rsidRPr="006D18BE">
        <w:rPr>
          <w:lang w:val="en-US"/>
        </w:rPr>
        <w:t xml:space="preserve">When the Inkscape extension calculates the </w:t>
      </w:r>
      <w:ins w:id="93" w:author="GARBE, BIRGER" w:date="2019-04-12T14:53:00Z">
        <w:r w:rsidR="00011092">
          <w:rPr>
            <w:lang w:val="en-US"/>
          </w:rPr>
          <w:t>kite</w:t>
        </w:r>
      </w:ins>
      <w:del w:id="94" w:author="GARBE, BIRGER" w:date="2019-04-12T14:53:00Z">
        <w:r w:rsidRPr="006D18BE" w:rsidDel="00011092">
          <w:rPr>
            <w:lang w:val="en-US"/>
          </w:rPr>
          <w:delText>Dragon</w:delText>
        </w:r>
      </w:del>
      <w:r w:rsidRPr="006D18BE">
        <w:rPr>
          <w:lang w:val="en-US"/>
        </w:rPr>
        <w:t xml:space="preserve"> model for the graphical output in the document, </w:t>
      </w:r>
      <w:ins w:id="95" w:author="GARBE, BIRGER" w:date="2019-04-12T14:54:00Z">
        <w:r w:rsidR="00011092">
          <w:rPr>
            <w:lang w:val="en-US"/>
          </w:rPr>
          <w:t xml:space="preserve">the tool creates </w:t>
        </w:r>
      </w:ins>
      <w:r w:rsidRPr="006D18BE">
        <w:rPr>
          <w:lang w:val="en-US"/>
        </w:rPr>
        <w:t xml:space="preserve">two files </w:t>
      </w:r>
      <w:del w:id="96" w:author="GARBE, BIRGER" w:date="2019-04-12T14:54:00Z">
        <w:r w:rsidRPr="006D18BE" w:rsidDel="00011092">
          <w:rPr>
            <w:lang w:val="en-US"/>
          </w:rPr>
          <w:delText xml:space="preserve">are created </w:delText>
        </w:r>
      </w:del>
      <w:r w:rsidRPr="006D18BE">
        <w:rPr>
          <w:lang w:val="en-US"/>
        </w:rPr>
        <w:t>that contain the corresponding 3D model. One of the</w:t>
      </w:r>
      <w:ins w:id="97" w:author="GARBE, BIRGER" w:date="2019-04-12T14:54:00Z">
        <w:r w:rsidR="00011092">
          <w:rPr>
            <w:lang w:val="en-US"/>
          </w:rPr>
          <w:t>se</w:t>
        </w:r>
      </w:ins>
      <w:r w:rsidRPr="006D18BE">
        <w:rPr>
          <w:lang w:val="en-US"/>
        </w:rPr>
        <w:t xml:space="preserve"> files has the extension OBJ, which essentially contains the coordinates of the 3D object. The other file has the </w:t>
      </w:r>
      <w:ins w:id="98" w:author="GARBE, BIRGER" w:date="2019-04-12T14:56:00Z">
        <w:r w:rsidR="00011092" w:rsidRPr="006D18BE">
          <w:rPr>
            <w:lang w:val="en-US"/>
          </w:rPr>
          <w:t xml:space="preserve">extension </w:t>
        </w:r>
      </w:ins>
      <w:del w:id="99" w:author="GARBE, BIRGER" w:date="2019-04-12T14:56:00Z">
        <w:r w:rsidRPr="006D18BE" w:rsidDel="00011092">
          <w:rPr>
            <w:lang w:val="en-US"/>
          </w:rPr>
          <w:delText xml:space="preserve">ending </w:delText>
        </w:r>
      </w:del>
      <w:r w:rsidRPr="006D18BE">
        <w:rPr>
          <w:lang w:val="en-US"/>
        </w:rPr>
        <w:t xml:space="preserve">MTL, it contains descriptions to the materials of the object, in our case for the sail and the carbon rods. </w:t>
      </w:r>
      <w:ins w:id="100" w:author="GARBE, BIRGER" w:date="2019-04-12T14:57:00Z">
        <w:r w:rsidR="00011092">
          <w:rPr>
            <w:lang w:val="en-US"/>
          </w:rPr>
          <w:t>T</w:t>
        </w:r>
      </w:ins>
      <w:del w:id="101" w:author="GARBE, BIRGER" w:date="2019-04-12T14:57:00Z">
        <w:r w:rsidRPr="006D18BE" w:rsidDel="00011092">
          <w:rPr>
            <w:lang w:val="en-US"/>
          </w:rPr>
          <w:delText>In turn, t</w:delText>
        </w:r>
      </w:del>
      <w:r w:rsidRPr="006D18BE">
        <w:rPr>
          <w:lang w:val="en-US"/>
        </w:rPr>
        <w:t xml:space="preserve">he MTL file contains references to image files with the extension PNG. These image files then contain a graphic of the sail design. </w:t>
      </w:r>
      <w:ins w:id="102" w:author="GARBE, BIRGER" w:date="2019-04-12T14:58:00Z">
        <w:r w:rsidR="00011092">
          <w:rPr>
            <w:lang w:val="en-US"/>
          </w:rPr>
          <w:t xml:space="preserve">The </w:t>
        </w:r>
      </w:ins>
      <w:ins w:id="103" w:author="GARBE, BIRGER" w:date="2019-04-12T14:59:00Z">
        <w:r w:rsidR="00011092">
          <w:rPr>
            <w:lang w:val="en-US"/>
          </w:rPr>
          <w:t xml:space="preserve">decryption </w:t>
        </w:r>
      </w:ins>
      <w:del w:id="104" w:author="GARBE, BIRGER" w:date="2019-04-12T14:59:00Z">
        <w:r w:rsidRPr="006D18BE" w:rsidDel="00011092">
          <w:rPr>
            <w:lang w:val="en-US"/>
          </w:rPr>
          <w:delText>H</w:delText>
        </w:r>
      </w:del>
      <w:ins w:id="105" w:author="GARBE, BIRGER" w:date="2019-04-12T14:59:00Z">
        <w:r w:rsidR="00011092">
          <w:rPr>
            <w:lang w:val="en-US"/>
          </w:rPr>
          <w:t>h</w:t>
        </w:r>
      </w:ins>
      <w:r w:rsidRPr="006D18BE">
        <w:rPr>
          <w:lang w:val="en-US"/>
        </w:rPr>
        <w:t xml:space="preserve">ow to create these image files </w:t>
      </w:r>
      <w:del w:id="106" w:author="GARBE, BIRGER" w:date="2019-04-12T14:57:00Z">
        <w:r w:rsidRPr="006D18BE" w:rsidDel="00011092">
          <w:rPr>
            <w:lang w:val="en-US"/>
          </w:rPr>
          <w:delText xml:space="preserve">will </w:delText>
        </w:r>
      </w:del>
      <w:del w:id="107" w:author="GARBE, BIRGER" w:date="2019-04-12T14:59:00Z">
        <w:r w:rsidRPr="006D18BE" w:rsidDel="00011092">
          <w:rPr>
            <w:lang w:val="en-US"/>
          </w:rPr>
          <w:delText xml:space="preserve">now be described </w:delText>
        </w:r>
      </w:del>
      <w:ins w:id="108" w:author="GARBE, BIRGER" w:date="2019-04-12T14:59:00Z">
        <w:r w:rsidR="00011092">
          <w:rPr>
            <w:lang w:val="en-US"/>
          </w:rPr>
          <w:t>follows</w:t>
        </w:r>
      </w:ins>
      <w:del w:id="109" w:author="GARBE, BIRGER" w:date="2019-04-12T14:59:00Z">
        <w:r w:rsidRPr="006D18BE" w:rsidDel="00011092">
          <w:rPr>
            <w:lang w:val="en-US"/>
          </w:rPr>
          <w:delText>below</w:delText>
        </w:r>
      </w:del>
      <w:ins w:id="110" w:author="GARBE, BIRGER" w:date="2019-04-12T14:59:00Z">
        <w:r w:rsidR="00011092">
          <w:rPr>
            <w:lang w:val="en-US"/>
          </w:rPr>
          <w:t xml:space="preserve"> in the next chapter</w:t>
        </w:r>
      </w:ins>
      <w:r w:rsidRPr="006D18BE">
        <w:rPr>
          <w:lang w:val="en-US"/>
        </w:rPr>
        <w:t>. First of all, an example of such a 3D model:</w:t>
      </w:r>
    </w:p>
    <w:p w14:paraId="7D2EEB8C" w14:textId="783C59E8" w:rsidR="006D18BE" w:rsidRPr="006D18BE" w:rsidRDefault="006D18BE" w:rsidP="00011092">
      <w:pPr>
        <w:pStyle w:val="Textbody"/>
        <w:jc w:val="center"/>
        <w:rPr>
          <w:lang w:val="en-US"/>
        </w:rPr>
      </w:pPr>
      <w:r>
        <w:rPr>
          <w:noProof/>
          <w:lang w:eastAsia="de-DE" w:bidi="ar-SA"/>
        </w:rPr>
        <w:drawing>
          <wp:inline distT="0" distB="0" distL="0" distR="0" wp14:anchorId="75203346" wp14:editId="6F5C05AE">
            <wp:extent cx="3822700" cy="164764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C2018V3-01.png"/>
                    <pic:cNvPicPr/>
                  </pic:nvPicPr>
                  <pic:blipFill rotWithShape="1">
                    <a:blip r:embed="rId35" cstate="print">
                      <a:extLst>
                        <a:ext uri="{28A0092B-C50C-407E-A947-70E740481C1C}">
                          <a14:useLocalDpi xmlns:a14="http://schemas.microsoft.com/office/drawing/2010/main" val="0"/>
                        </a:ext>
                      </a:extLst>
                    </a:blip>
                    <a:srcRect t="15946" b="15095"/>
                    <a:stretch/>
                  </pic:blipFill>
                  <pic:spPr bwMode="auto">
                    <a:xfrm>
                      <a:off x="0" y="0"/>
                      <a:ext cx="3836601" cy="1653632"/>
                    </a:xfrm>
                    <a:prstGeom prst="rect">
                      <a:avLst/>
                    </a:prstGeom>
                    <a:ln>
                      <a:noFill/>
                    </a:ln>
                    <a:extLst>
                      <a:ext uri="{53640926-AAD7-44D8-BBD7-CCE9431645EC}">
                        <a14:shadowObscured xmlns:a14="http://schemas.microsoft.com/office/drawing/2010/main"/>
                      </a:ext>
                    </a:extLst>
                  </pic:spPr>
                </pic:pic>
              </a:graphicData>
            </a:graphic>
          </wp:inline>
        </w:drawing>
      </w:r>
    </w:p>
    <w:p w14:paraId="0C0F49CE" w14:textId="6A104ED7" w:rsidR="006D18BE" w:rsidRDefault="006D18BE" w:rsidP="006D18BE">
      <w:pPr>
        <w:pStyle w:val="Textbody"/>
        <w:jc w:val="center"/>
        <w:rPr>
          <w:ins w:id="111" w:author="GARBE, BIRGER" w:date="2019-04-12T15:01:00Z"/>
          <w:color w:val="808080" w:themeColor="background1" w:themeShade="80"/>
          <w:lang w:val="en-US"/>
        </w:rPr>
      </w:pPr>
      <w:del w:id="112" w:author="GARBE, BIRGER" w:date="2019-04-12T15:00:00Z">
        <w:r w:rsidRPr="00011092" w:rsidDel="00011092">
          <w:rPr>
            <w:color w:val="808080" w:themeColor="background1" w:themeShade="80"/>
            <w:lang w:val="en-US"/>
            <w:rPrChange w:id="113" w:author="GARBE, BIRGER" w:date="2019-04-12T15:00:00Z">
              <w:rPr>
                <w:color w:val="808080" w:themeColor="background1" w:themeShade="80"/>
              </w:rPr>
            </w:rPrChange>
          </w:rPr>
          <w:delText xml:space="preserve">Das </w:delText>
        </w:r>
      </w:del>
      <w:ins w:id="114" w:author="GARBE, BIRGER" w:date="2019-04-12T15:00:00Z">
        <w:r w:rsidR="00011092" w:rsidRPr="00011092">
          <w:rPr>
            <w:color w:val="808080" w:themeColor="background1" w:themeShade="80"/>
            <w:lang w:val="en-US"/>
            <w:rPrChange w:id="115" w:author="GARBE, BIRGER" w:date="2019-04-12T15:00:00Z">
              <w:rPr>
                <w:color w:val="808080" w:themeColor="background1" w:themeShade="80"/>
              </w:rPr>
            </w:rPrChange>
          </w:rPr>
          <w:t xml:space="preserve">The </w:t>
        </w:r>
        <w:r w:rsidR="00011092">
          <w:rPr>
            <w:color w:val="808080" w:themeColor="background1" w:themeShade="80"/>
            <w:lang w:val="en-US"/>
          </w:rPr>
          <w:t xml:space="preserve">model </w:t>
        </w:r>
        <w:r w:rsidR="00011092" w:rsidRPr="00011092">
          <w:rPr>
            <w:color w:val="808080" w:themeColor="background1" w:themeShade="80"/>
            <w:lang w:val="en-US"/>
            <w:rPrChange w:id="116" w:author="GARBE, BIRGER" w:date="2019-04-12T15:00:00Z">
              <w:rPr>
                <w:color w:val="808080" w:themeColor="background1" w:themeShade="80"/>
              </w:rPr>
            </w:rPrChange>
          </w:rPr>
          <w:t xml:space="preserve">"Proof </w:t>
        </w:r>
        <w:r w:rsidR="00011092">
          <w:rPr>
            <w:color w:val="808080" w:themeColor="background1" w:themeShade="80"/>
            <w:lang w:val="en-US"/>
          </w:rPr>
          <w:t>o</w:t>
        </w:r>
        <w:r w:rsidR="00011092" w:rsidRPr="00011092">
          <w:rPr>
            <w:color w:val="808080" w:themeColor="background1" w:themeShade="80"/>
            <w:lang w:val="en-US"/>
            <w:rPrChange w:id="117" w:author="GARBE, BIRGER" w:date="2019-04-12T15:00:00Z">
              <w:rPr>
                <w:color w:val="808080" w:themeColor="background1" w:themeShade="80"/>
              </w:rPr>
            </w:rPrChange>
          </w:rPr>
          <w:t>f Concept"</w:t>
        </w:r>
        <w:r w:rsidR="00011092">
          <w:rPr>
            <w:color w:val="808080" w:themeColor="background1" w:themeShade="80"/>
            <w:lang w:val="en-US"/>
          </w:rPr>
          <w:t xml:space="preserve"> (POC)</w:t>
        </w:r>
        <w:r w:rsidR="00011092" w:rsidRPr="00011092">
          <w:rPr>
            <w:color w:val="808080" w:themeColor="background1" w:themeShade="80"/>
            <w:lang w:val="en-US"/>
            <w:rPrChange w:id="118" w:author="GARBE, BIRGER" w:date="2019-04-12T15:00:00Z">
              <w:rPr>
                <w:color w:val="808080" w:themeColor="background1" w:themeShade="80"/>
              </w:rPr>
            </w:rPrChange>
          </w:rPr>
          <w:t xml:space="preserve"> was the first kite built using this generator</w:t>
        </w:r>
      </w:ins>
      <w:del w:id="119" w:author="GARBE, BIRGER" w:date="2019-04-12T15:00:00Z">
        <w:r w:rsidRPr="00011092" w:rsidDel="00011092">
          <w:rPr>
            <w:color w:val="808080" w:themeColor="background1" w:themeShade="80"/>
            <w:lang w:val="en-US"/>
            <w:rPrChange w:id="120" w:author="GARBE, BIRGER" w:date="2019-04-12T15:00:00Z">
              <w:rPr>
                <w:color w:val="808080" w:themeColor="background1" w:themeShade="80"/>
              </w:rPr>
            </w:rPrChange>
          </w:rPr>
          <w:delText>Modell „Proof Of Concept“ war der erste Kite, der mit Hilfe dieses Generators entstand</w:delText>
        </w:r>
      </w:del>
      <w:r w:rsidRPr="00011092">
        <w:rPr>
          <w:color w:val="808080" w:themeColor="background1" w:themeShade="80"/>
          <w:lang w:val="en-US"/>
          <w:rPrChange w:id="121" w:author="GARBE, BIRGER" w:date="2019-04-12T15:00:00Z">
            <w:rPr>
              <w:color w:val="808080" w:themeColor="background1" w:themeShade="80"/>
            </w:rPr>
          </w:rPrChange>
        </w:rPr>
        <w:t>.</w:t>
      </w:r>
    </w:p>
    <w:p w14:paraId="0EAD6B05" w14:textId="77777777" w:rsidR="00011092" w:rsidRPr="00011092" w:rsidRDefault="00011092" w:rsidP="006D18BE">
      <w:pPr>
        <w:pStyle w:val="Textbody"/>
        <w:jc w:val="center"/>
        <w:rPr>
          <w:color w:val="808080" w:themeColor="background1" w:themeShade="80"/>
          <w:lang w:val="en-US"/>
          <w:rPrChange w:id="122" w:author="GARBE, BIRGER" w:date="2019-04-12T15:00:00Z">
            <w:rPr>
              <w:color w:val="808080" w:themeColor="background1" w:themeShade="80"/>
            </w:rPr>
          </w:rPrChange>
        </w:rPr>
      </w:pPr>
    </w:p>
    <w:p w14:paraId="418F25B3" w14:textId="43A75FBA" w:rsidR="006D18BE" w:rsidRPr="00011092" w:rsidDel="00011092" w:rsidRDefault="00011092" w:rsidP="006D18BE">
      <w:pPr>
        <w:pStyle w:val="Textbody"/>
        <w:rPr>
          <w:del w:id="123" w:author="GARBE, BIRGER" w:date="2019-04-12T15:01:00Z"/>
          <w:lang w:val="en-US"/>
          <w:rPrChange w:id="124" w:author="GARBE, BIRGER" w:date="2019-04-12T15:01:00Z">
            <w:rPr>
              <w:del w:id="125" w:author="GARBE, BIRGER" w:date="2019-04-12T15:01:00Z"/>
            </w:rPr>
          </w:rPrChange>
        </w:rPr>
      </w:pPr>
      <w:ins w:id="126" w:author="GARBE, BIRGER" w:date="2019-04-12T15:01:00Z">
        <w:r w:rsidRPr="00011092">
          <w:rPr>
            <w:lang w:val="en-US"/>
            <w:rPrChange w:id="127" w:author="GARBE, BIRGER" w:date="2019-04-12T15:01:00Z">
              <w:rPr/>
            </w:rPrChange>
          </w:rPr>
          <w:t>In addition to previewing a model in the design process, you can also use these 3D models for other purposes very well. Here is an example of the sequence of a trick:</w:t>
        </w:r>
      </w:ins>
      <w:del w:id="128" w:author="GARBE, BIRGER" w:date="2019-04-12T15:01:00Z">
        <w:r w:rsidR="006D18BE" w:rsidRPr="00011092" w:rsidDel="00011092">
          <w:rPr>
            <w:lang w:val="en-US"/>
            <w:rPrChange w:id="129" w:author="GARBE, BIRGER" w:date="2019-04-12T15:01:00Z">
              <w:rPr/>
            </w:rPrChange>
          </w:rPr>
          <w:delText>Neben der Vorschau auf ein im Entwurfsprozess befindliches Modell, kann man diese 3D-Modelle auch für andere Zwecke sehr gut verwenden. Nachfolgend ein Beispiel für den Ablauf eines Tricks:</w:delText>
        </w:r>
      </w:del>
    </w:p>
    <w:p w14:paraId="2BA610E8" w14:textId="77777777" w:rsidR="006D18BE" w:rsidRDefault="006D18BE" w:rsidP="006D18BE">
      <w:pPr>
        <w:pStyle w:val="Textbody"/>
      </w:pPr>
      <w:r>
        <w:rPr>
          <w:noProof/>
          <w:lang w:eastAsia="de-DE" w:bidi="ar-SA"/>
        </w:rPr>
        <w:drawing>
          <wp:inline distT="0" distB="0" distL="0" distR="0" wp14:anchorId="3852CACA" wp14:editId="5B3A747C">
            <wp:extent cx="6120130" cy="205041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050415"/>
                    </a:xfrm>
                    <a:prstGeom prst="rect">
                      <a:avLst/>
                    </a:prstGeom>
                  </pic:spPr>
                </pic:pic>
              </a:graphicData>
            </a:graphic>
          </wp:inline>
        </w:drawing>
      </w:r>
      <w:r>
        <w:t xml:space="preserve"> </w:t>
      </w:r>
    </w:p>
    <w:p w14:paraId="1CE355B2" w14:textId="4045941B" w:rsidR="006D18BE" w:rsidRDefault="006D18BE" w:rsidP="006D18BE">
      <w:pPr>
        <w:pStyle w:val="berschrift2"/>
        <w:pageBreakBefore/>
      </w:pPr>
      <w:bookmarkStart w:id="130" w:name="_Toc5953629"/>
      <w:bookmarkStart w:id="131" w:name="_Toc5975575"/>
      <w:r w:rsidRPr="000271B4">
        <w:rPr>
          <w:rPrChange w:id="132" w:author="GARBE, BIRGER" w:date="2019-04-12T15:04:00Z">
            <w:rPr/>
          </w:rPrChange>
        </w:rPr>
        <w:lastRenderedPageBreak/>
        <w:t>S</w:t>
      </w:r>
      <w:ins w:id="133" w:author="GARBE, BIRGER" w:date="2019-04-12T15:13:00Z">
        <w:r w:rsidR="00440F2F">
          <w:t>ail T</w:t>
        </w:r>
        <w:r w:rsidR="00654426">
          <w:t>exture</w:t>
        </w:r>
      </w:ins>
      <w:bookmarkEnd w:id="131"/>
      <w:del w:id="134" w:author="GARBE, BIRGER" w:date="2019-04-12T15:13:00Z">
        <w:r w:rsidRPr="000271B4" w:rsidDel="00654426">
          <w:rPr>
            <w:rPrChange w:id="135" w:author="GARBE, BIRGER" w:date="2019-04-12T15:04:00Z">
              <w:rPr/>
            </w:rPrChange>
          </w:rPr>
          <w:delText>egeltextur</w:delText>
        </w:r>
      </w:del>
      <w:bookmarkEnd w:id="130"/>
    </w:p>
    <w:p w14:paraId="7C9B60D9" w14:textId="3F9D9DC5" w:rsidR="000271B4" w:rsidRPr="000271B4" w:rsidRDefault="006D18BE" w:rsidP="000271B4">
      <w:pPr>
        <w:pStyle w:val="Textbody"/>
        <w:rPr>
          <w:ins w:id="136" w:author="GARBE, BIRGER" w:date="2019-04-12T15:05:00Z"/>
          <w:lang w:val="en-US"/>
          <w:rPrChange w:id="137" w:author="GARBE, BIRGER" w:date="2019-04-12T15:05:00Z">
            <w:rPr>
              <w:ins w:id="138" w:author="GARBE, BIRGER" w:date="2019-04-12T15:05:00Z"/>
            </w:rPr>
          </w:rPrChange>
        </w:rPr>
      </w:pPr>
      <w:del w:id="139" w:author="GARBE, BIRGER" w:date="2019-04-12T15:05:00Z">
        <w:r w:rsidRPr="000271B4" w:rsidDel="000271B4">
          <w:rPr>
            <w:lang w:val="en-US"/>
            <w:rPrChange w:id="140" w:author="GARBE, BIRGER" w:date="2019-04-12T15:05:00Z">
              <w:rPr/>
            </w:rPrChange>
          </w:rPr>
          <w:delText>Das 3D-Modell benötigt eine oder zwei Bilddateien, die die Textur einer Segelhälfte enthalten. Zwei Dateien sind erforderlich, wenn das Design der Segelhälften unterschiedlich ist. Hier wird nun gezeigt wie mit Hilfe des Generators eine Vorlage für die Textur erzeugt wird und wie diese dann in einem 3D-Modell verwendet wird.</w:delText>
        </w:r>
      </w:del>
      <w:ins w:id="141" w:author="GARBE, BIRGER" w:date="2019-04-12T15:05:00Z">
        <w:r w:rsidR="000271B4" w:rsidRPr="000271B4">
          <w:rPr>
            <w:lang w:val="en-US"/>
            <w:rPrChange w:id="142" w:author="GARBE, BIRGER" w:date="2019-04-12T15:05:00Z">
              <w:rPr/>
            </w:rPrChange>
          </w:rPr>
          <w:t xml:space="preserve">The 3D model needs one or two image files that contain the texture of a sail half. Two files are required if the design of the sail halves is </w:t>
        </w:r>
      </w:ins>
      <w:ins w:id="143" w:author="GARBE, BIRGER" w:date="2019-04-12T15:06:00Z">
        <w:r w:rsidR="000271B4" w:rsidRPr="000271B4">
          <w:rPr>
            <w:lang w:val="en-US"/>
          </w:rPr>
          <w:t>asymmetrical</w:t>
        </w:r>
      </w:ins>
      <w:ins w:id="144" w:author="GARBE, BIRGER" w:date="2019-04-12T15:05:00Z">
        <w:r w:rsidR="000271B4" w:rsidRPr="000271B4">
          <w:rPr>
            <w:lang w:val="en-US"/>
            <w:rPrChange w:id="145" w:author="GARBE, BIRGER" w:date="2019-04-12T15:05:00Z">
              <w:rPr/>
            </w:rPrChange>
          </w:rPr>
          <w:t>. Here we</w:t>
        </w:r>
        <w:r w:rsidR="000271B4">
          <w:rPr>
            <w:lang w:val="en-US"/>
            <w:rPrChange w:id="146" w:author="GARBE, BIRGER" w:date="2019-04-12T15:05:00Z">
              <w:rPr>
                <w:lang w:val="en-US"/>
              </w:rPr>
            </w:rPrChange>
          </w:rPr>
          <w:t xml:space="preserve"> </w:t>
        </w:r>
      </w:ins>
      <w:ins w:id="147" w:author="GARBE, BIRGER" w:date="2019-04-12T15:06:00Z">
        <w:r w:rsidR="000271B4">
          <w:rPr>
            <w:lang w:val="en-US"/>
          </w:rPr>
          <w:t xml:space="preserve">learn </w:t>
        </w:r>
      </w:ins>
      <w:ins w:id="148" w:author="GARBE, BIRGER" w:date="2019-04-12T15:05:00Z">
        <w:r w:rsidR="000271B4" w:rsidRPr="000271B4">
          <w:rPr>
            <w:lang w:val="en-US"/>
            <w:rPrChange w:id="149" w:author="GARBE, BIRGER" w:date="2019-04-12T15:05:00Z">
              <w:rPr/>
            </w:rPrChange>
          </w:rPr>
          <w:t>how to use the generator to create a temp</w:t>
        </w:r>
        <w:r w:rsidR="000271B4">
          <w:rPr>
            <w:lang w:val="en-US"/>
            <w:rPrChange w:id="150" w:author="GARBE, BIRGER" w:date="2019-04-12T15:05:00Z">
              <w:rPr>
                <w:lang w:val="en-US"/>
              </w:rPr>
            </w:rPrChange>
          </w:rPr>
          <w:t>late for the texture and how it i</w:t>
        </w:r>
      </w:ins>
      <w:ins w:id="151" w:author="GARBE, BIRGER" w:date="2019-04-12T15:07:00Z">
        <w:r w:rsidR="000271B4">
          <w:rPr>
            <w:lang w:val="en-US"/>
          </w:rPr>
          <w:t xml:space="preserve">s </w:t>
        </w:r>
      </w:ins>
      <w:ins w:id="152" w:author="GARBE, BIRGER" w:date="2019-04-12T15:05:00Z">
        <w:r w:rsidR="000271B4" w:rsidRPr="000271B4">
          <w:rPr>
            <w:lang w:val="en-US"/>
            <w:rPrChange w:id="153" w:author="GARBE, BIRGER" w:date="2019-04-12T15:05:00Z">
              <w:rPr/>
            </w:rPrChange>
          </w:rPr>
          <w:t>in a 3D model.</w:t>
        </w:r>
      </w:ins>
    </w:p>
    <w:p w14:paraId="66CA2437" w14:textId="27A2BDCD" w:rsidR="000271B4" w:rsidRPr="000271B4" w:rsidRDefault="000271B4" w:rsidP="000271B4">
      <w:pPr>
        <w:pStyle w:val="Textbody"/>
        <w:rPr>
          <w:lang w:val="en-US"/>
          <w:rPrChange w:id="154" w:author="GARBE, BIRGER" w:date="2019-04-12T15:05:00Z">
            <w:rPr/>
          </w:rPrChange>
        </w:rPr>
      </w:pPr>
      <w:ins w:id="155" w:author="GARBE, BIRGER" w:date="2019-04-12T15:05:00Z">
        <w:r w:rsidRPr="000271B4">
          <w:rPr>
            <w:lang w:val="en-US"/>
            <w:rPrChange w:id="156" w:author="GARBE, BIRGER" w:date="2019-04-12T15:05:00Z">
              <w:rPr/>
            </w:rPrChange>
          </w:rPr>
          <w:t xml:space="preserve">First, </w:t>
        </w:r>
      </w:ins>
      <w:ins w:id="157" w:author="GARBE, BIRGER" w:date="2019-04-12T15:08:00Z">
        <w:r>
          <w:rPr>
            <w:lang w:val="en-US"/>
          </w:rPr>
          <w:t xml:space="preserve">we create </w:t>
        </w:r>
      </w:ins>
      <w:ins w:id="158" w:author="GARBE, BIRGER" w:date="2019-04-12T15:05:00Z">
        <w:r w:rsidRPr="000271B4">
          <w:rPr>
            <w:lang w:val="en-US"/>
            <w:rPrChange w:id="159" w:author="GARBE, BIRGER" w:date="2019-04-12T15:05:00Z">
              <w:rPr/>
            </w:rPrChange>
          </w:rPr>
          <w:t>a layer with the texture template in the Inkscape document:</w:t>
        </w:r>
      </w:ins>
    </w:p>
    <w:p w14:paraId="43290DDC" w14:textId="1A968C6A" w:rsidR="006D18BE" w:rsidDel="000271B4" w:rsidRDefault="006D18BE" w:rsidP="006D18BE">
      <w:pPr>
        <w:pStyle w:val="Textbody"/>
        <w:rPr>
          <w:del w:id="160" w:author="GARBE, BIRGER" w:date="2019-04-12T15:08:00Z"/>
        </w:rPr>
      </w:pPr>
      <w:del w:id="161" w:author="GARBE, BIRGER" w:date="2019-04-12T15:08:00Z">
        <w:r w:rsidDel="000271B4">
          <w:delText>Zunächst wird im Inkscape-Dokument eine Ebene mit der Textur-Vorlage erzeugt:</w:delText>
        </w:r>
      </w:del>
    </w:p>
    <w:p w14:paraId="1905781B" w14:textId="72AB692C" w:rsidR="006D18BE" w:rsidRDefault="000271B4" w:rsidP="006D18BE">
      <w:pPr>
        <w:pStyle w:val="Textbody"/>
      </w:pPr>
      <w:ins w:id="162" w:author="GARBE, BIRGER" w:date="2019-04-12T15:12:00Z">
        <w:r w:rsidRPr="000271B4">
          <w:rPr>
            <w:noProof/>
            <w:lang w:eastAsia="de-DE" w:bidi="ar-SA"/>
          </w:rPr>
          <w:drawing>
            <wp:inline distT="0" distB="0" distL="0" distR="0" wp14:anchorId="27D9BB74" wp14:editId="6FB94C2D">
              <wp:extent cx="2577132" cy="688657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3628" cy="6903933"/>
                      </a:xfrm>
                      <a:prstGeom prst="rect">
                        <a:avLst/>
                      </a:prstGeom>
                    </pic:spPr>
                  </pic:pic>
                </a:graphicData>
              </a:graphic>
            </wp:inline>
          </w:drawing>
        </w:r>
      </w:ins>
      <w:del w:id="163" w:author="GARBE, BIRGER" w:date="2019-04-12T15:12:00Z">
        <w:r w:rsidR="006D18BE" w:rsidRPr="00BB35C3" w:rsidDel="000271B4">
          <w:rPr>
            <w:noProof/>
            <w:lang w:eastAsia="de-DE" w:bidi="ar-SA"/>
          </w:rPr>
          <w:drawing>
            <wp:inline distT="0" distB="0" distL="0" distR="0" wp14:anchorId="6C938F5D" wp14:editId="34EE9F71">
              <wp:extent cx="2587825" cy="6915150"/>
              <wp:effectExtent l="0" t="0" r="317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7825" cy="6915150"/>
                      </a:xfrm>
                      <a:prstGeom prst="rect">
                        <a:avLst/>
                      </a:prstGeom>
                    </pic:spPr>
                  </pic:pic>
                </a:graphicData>
              </a:graphic>
            </wp:inline>
          </w:drawing>
        </w:r>
      </w:del>
    </w:p>
    <w:p w14:paraId="01DD6CB8" w14:textId="5EB95FF9" w:rsidR="006D18BE" w:rsidRPr="000271B4" w:rsidDel="000271B4" w:rsidRDefault="000271B4" w:rsidP="006D18BE">
      <w:pPr>
        <w:pStyle w:val="Textbody"/>
        <w:rPr>
          <w:del w:id="164" w:author="GARBE, BIRGER" w:date="2019-04-12T15:09:00Z"/>
          <w:lang w:val="en-US"/>
          <w:rPrChange w:id="165" w:author="GARBE, BIRGER" w:date="2019-04-12T15:09:00Z">
            <w:rPr>
              <w:del w:id="166" w:author="GARBE, BIRGER" w:date="2019-04-12T15:09:00Z"/>
            </w:rPr>
          </w:rPrChange>
        </w:rPr>
      </w:pPr>
      <w:ins w:id="167" w:author="GARBE, BIRGER" w:date="2019-04-12T15:09:00Z">
        <w:r w:rsidRPr="000271B4">
          <w:rPr>
            <w:lang w:val="en-US"/>
            <w:rPrChange w:id="168" w:author="GARBE, BIRGER" w:date="2019-04-12T15:09:00Z">
              <w:rPr/>
            </w:rPrChange>
          </w:rPr>
          <w:t>As "render type", "texture for 3D model" is selected and the "Apply" button is pressed.</w:t>
        </w:r>
      </w:ins>
      <w:del w:id="169" w:author="GARBE, BIRGER" w:date="2019-04-12T15:09:00Z">
        <w:r w:rsidR="006D18BE" w:rsidRPr="000271B4" w:rsidDel="000271B4">
          <w:rPr>
            <w:lang w:val="en-US"/>
            <w:rPrChange w:id="170" w:author="GARBE, BIRGER" w:date="2019-04-12T15:09:00Z">
              <w:rPr/>
            </w:rPrChange>
          </w:rPr>
          <w:delText>Als „render type“ wird „texture for 3D model“ ausgewählt und die Schaltfläche „Anwenden“ betätigt.</w:delText>
        </w:r>
      </w:del>
    </w:p>
    <w:p w14:paraId="26A07835" w14:textId="77777777" w:rsidR="006D18BE" w:rsidRPr="000271B4" w:rsidRDefault="006D18BE" w:rsidP="006D18BE">
      <w:pPr>
        <w:rPr>
          <w:lang w:val="en-US"/>
          <w:rPrChange w:id="171" w:author="GARBE, BIRGER" w:date="2019-04-12T15:09:00Z">
            <w:rPr/>
          </w:rPrChange>
        </w:rPr>
      </w:pPr>
      <w:r w:rsidRPr="000271B4">
        <w:rPr>
          <w:lang w:val="en-US"/>
          <w:rPrChange w:id="172" w:author="GARBE, BIRGER" w:date="2019-04-12T15:09:00Z">
            <w:rPr/>
          </w:rPrChange>
        </w:rPr>
        <w:br w:type="page"/>
      </w:r>
    </w:p>
    <w:p w14:paraId="753046EB" w14:textId="08A64884" w:rsidR="006D18BE" w:rsidRPr="00654426" w:rsidRDefault="00654426" w:rsidP="006D18BE">
      <w:pPr>
        <w:pStyle w:val="Textbody"/>
        <w:rPr>
          <w:lang w:val="en-US"/>
          <w:rPrChange w:id="173" w:author="GARBE, BIRGER" w:date="2019-04-12T15:14:00Z">
            <w:rPr/>
          </w:rPrChange>
        </w:rPr>
      </w:pPr>
      <w:ins w:id="174" w:author="GARBE, BIRGER" w:date="2019-04-12T15:14:00Z">
        <w:r w:rsidRPr="00654426">
          <w:rPr>
            <w:lang w:val="en-US"/>
            <w:rPrChange w:id="175" w:author="GARBE, BIRGER" w:date="2019-04-12T15:14:00Z">
              <w:rPr/>
            </w:rPrChange>
          </w:rPr>
          <w:lastRenderedPageBreak/>
          <w:t xml:space="preserve">The result is a texture template with a few </w:t>
        </w:r>
      </w:ins>
      <w:ins w:id="176" w:author="GARBE, BIRGER" w:date="2019-04-12T15:15:00Z">
        <w:r w:rsidRPr="00654426">
          <w:rPr>
            <w:lang w:val="en-US"/>
            <w:rPrChange w:id="177" w:author="GARBE, BIRGER" w:date="2019-04-12T15:14:00Z">
              <w:rPr>
                <w:lang w:val="en-US"/>
              </w:rPr>
            </w:rPrChange>
          </w:rPr>
          <w:t>markers</w:t>
        </w:r>
      </w:ins>
      <w:del w:id="178" w:author="GARBE, BIRGER" w:date="2019-04-12T15:14:00Z">
        <w:r w:rsidR="006D18BE" w:rsidRPr="00654426" w:rsidDel="00654426">
          <w:rPr>
            <w:lang w:val="en-US"/>
            <w:rPrChange w:id="179" w:author="GARBE, BIRGER" w:date="2019-04-12T15:14:00Z">
              <w:rPr/>
            </w:rPrChange>
          </w:rPr>
          <w:delText>Das Ergebnis ist eine Texturvorlage mit ein paar Markierungen</w:delText>
        </w:r>
      </w:del>
      <w:r w:rsidR="006D18BE" w:rsidRPr="00654426">
        <w:rPr>
          <w:lang w:val="en-US"/>
          <w:rPrChange w:id="180" w:author="GARBE, BIRGER" w:date="2019-04-12T15:14:00Z">
            <w:rPr/>
          </w:rPrChange>
        </w:rPr>
        <w:t>:</w:t>
      </w:r>
    </w:p>
    <w:p w14:paraId="581DA905" w14:textId="77777777" w:rsidR="006D18BE" w:rsidRDefault="006D18BE" w:rsidP="006D18BE">
      <w:pPr>
        <w:pStyle w:val="Textbody"/>
      </w:pPr>
      <w:r w:rsidRPr="00AE2E70">
        <w:rPr>
          <w:noProof/>
          <w:lang w:eastAsia="de-DE" w:bidi="ar-SA"/>
        </w:rPr>
        <w:drawing>
          <wp:inline distT="0" distB="0" distL="0" distR="0" wp14:anchorId="50940751" wp14:editId="59E99873">
            <wp:extent cx="6120130" cy="3537585"/>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37585"/>
                    </a:xfrm>
                    <a:prstGeom prst="rect">
                      <a:avLst/>
                    </a:prstGeom>
                  </pic:spPr>
                </pic:pic>
              </a:graphicData>
            </a:graphic>
          </wp:inline>
        </w:drawing>
      </w:r>
    </w:p>
    <w:p w14:paraId="04EA0434" w14:textId="77777777" w:rsidR="006D18BE" w:rsidRDefault="006D18BE" w:rsidP="006D18BE">
      <w:pPr>
        <w:pStyle w:val="Textbody"/>
      </w:pPr>
    </w:p>
    <w:p w14:paraId="5E126EA4" w14:textId="77777777" w:rsidR="00654426" w:rsidRDefault="00654426" w:rsidP="006D18BE">
      <w:pPr>
        <w:pStyle w:val="Textbody"/>
        <w:rPr>
          <w:ins w:id="181" w:author="GARBE, BIRGER" w:date="2019-04-12T15:15:00Z"/>
          <w:lang w:val="en-US"/>
        </w:rPr>
      </w:pPr>
      <w:ins w:id="182" w:author="GARBE, BIRGER" w:date="2019-04-12T15:14:00Z">
        <w:r w:rsidRPr="00654426">
          <w:rPr>
            <w:lang w:val="en-US"/>
            <w:rPrChange w:id="183" w:author="GARBE, BIRGER" w:date="2019-04-12T15:14:00Z">
              <w:rPr/>
            </w:rPrChange>
          </w:rPr>
          <w:t xml:space="preserve">Now the gray square is marked with the red frame and exported as a PNG graphics file with 2048x2048 pixels. Here you give the file the name of the kite model, which was also used for the already created by the kite generator OBJ and MTL files. There are then three files: SixthSenseClone.obj, SixthSenseClone.mtl, and SixthSenseClone.png. The resulting 3D model </w:t>
        </w:r>
        <w:r>
          <w:rPr>
            <w:lang w:val="en-US"/>
          </w:rPr>
          <w:t>now</w:t>
        </w:r>
        <w:r w:rsidRPr="00654426">
          <w:rPr>
            <w:lang w:val="en-US"/>
            <w:rPrChange w:id="184" w:author="GARBE, BIRGER" w:date="2019-04-12T15:14:00Z">
              <w:rPr/>
            </w:rPrChange>
          </w:rPr>
          <w:t xml:space="preserve"> looks like this in a 3D viewer:</w:t>
        </w:r>
      </w:ins>
    </w:p>
    <w:p w14:paraId="20AFFB23" w14:textId="37AF6069" w:rsidR="006D18BE" w:rsidRPr="00654426" w:rsidDel="00654426" w:rsidRDefault="006D18BE" w:rsidP="006D18BE">
      <w:pPr>
        <w:pStyle w:val="Textbody"/>
        <w:rPr>
          <w:del w:id="185" w:author="GARBE, BIRGER" w:date="2019-04-12T15:14:00Z"/>
          <w:lang w:val="en-US"/>
          <w:rPrChange w:id="186" w:author="GARBE, BIRGER" w:date="2019-04-12T15:14:00Z">
            <w:rPr>
              <w:del w:id="187" w:author="GARBE, BIRGER" w:date="2019-04-12T15:14:00Z"/>
            </w:rPr>
          </w:rPrChange>
        </w:rPr>
      </w:pPr>
      <w:del w:id="188" w:author="GARBE, BIRGER" w:date="2019-04-12T15:14:00Z">
        <w:r w:rsidRPr="00654426" w:rsidDel="00654426">
          <w:rPr>
            <w:lang w:val="en-US"/>
            <w:rPrChange w:id="189" w:author="GARBE, BIRGER" w:date="2019-04-12T15:14:00Z">
              <w:rPr/>
            </w:rPrChange>
          </w:rPr>
          <w:delText>Nun wird das graue Quadrat mit dem roten Rahmen markiert und als PNG-Grafikdatei mit 2048x2048 Pixeln exportiert. Hierbei gibt man der Datei den Namen des Kite-Modells, der auch für die bereits vom Kite Generator angelegten OBJ- und MTL-Dateien verwendet wurde. Anschließend existieren drei Dateien: SixthSenseClone.obj, SixthSenseClone.mtl und SixthSenseClone.png. Das resultierende 3D-Modell sieht dann in einem 3D-Viewer wie folgt aus:</w:delText>
        </w:r>
      </w:del>
    </w:p>
    <w:p w14:paraId="1A4222B1" w14:textId="77777777" w:rsidR="006D18BE" w:rsidRDefault="006D18BE" w:rsidP="006D18BE">
      <w:pPr>
        <w:pStyle w:val="Textbody"/>
      </w:pPr>
      <w:r>
        <w:rPr>
          <w:noProof/>
          <w:lang w:eastAsia="de-DE" w:bidi="ar-SA"/>
        </w:rPr>
        <w:drawing>
          <wp:inline distT="0" distB="0" distL="0" distR="0" wp14:anchorId="718A4E70" wp14:editId="61F016A5">
            <wp:extent cx="6120130" cy="22669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xthSenseClone.png"/>
                    <pic:cNvPicPr/>
                  </pic:nvPicPr>
                  <pic:blipFill rotWithShape="1">
                    <a:blip r:embed="rId40">
                      <a:extLst>
                        <a:ext uri="{28A0092B-C50C-407E-A947-70E740481C1C}">
                          <a14:useLocalDpi xmlns:a14="http://schemas.microsoft.com/office/drawing/2010/main" val="0"/>
                        </a:ext>
                      </a:extLst>
                    </a:blip>
                    <a:srcRect t="25733" b="24875"/>
                    <a:stretch/>
                  </pic:blipFill>
                  <pic:spPr bwMode="auto">
                    <a:xfrm>
                      <a:off x="0" y="0"/>
                      <a:ext cx="6120130" cy="2266950"/>
                    </a:xfrm>
                    <a:prstGeom prst="rect">
                      <a:avLst/>
                    </a:prstGeom>
                    <a:ln>
                      <a:noFill/>
                    </a:ln>
                    <a:extLst>
                      <a:ext uri="{53640926-AAD7-44D8-BBD7-CCE9431645EC}">
                        <a14:shadowObscured xmlns:a14="http://schemas.microsoft.com/office/drawing/2010/main"/>
                      </a:ext>
                    </a:extLst>
                  </pic:spPr>
                </pic:pic>
              </a:graphicData>
            </a:graphic>
          </wp:inline>
        </w:drawing>
      </w:r>
    </w:p>
    <w:p w14:paraId="7639A3E2" w14:textId="77777777" w:rsidR="006D18BE" w:rsidRDefault="006D18BE" w:rsidP="006D18BE">
      <w:r>
        <w:br w:type="page"/>
      </w:r>
    </w:p>
    <w:p w14:paraId="2C77C897" w14:textId="688192DA" w:rsidR="00654426" w:rsidRDefault="00654426" w:rsidP="00654426">
      <w:pPr>
        <w:rPr>
          <w:ins w:id="190" w:author="GARBE, BIRGER" w:date="2019-04-12T15:16:00Z"/>
          <w:lang w:val="en-US"/>
        </w:rPr>
      </w:pPr>
      <w:ins w:id="191" w:author="GARBE, BIRGER" w:date="2019-04-12T15:15:00Z">
        <w:r w:rsidRPr="00654426">
          <w:rPr>
            <w:lang w:val="en-US"/>
            <w:rPrChange w:id="192" w:author="GARBE, BIRGER" w:date="2019-04-12T15:15:00Z">
              <w:rPr/>
            </w:rPrChange>
          </w:rPr>
          <w:lastRenderedPageBreak/>
          <w:t>The next step in Inkscape is to draw the sail design using the generated template. This is not described in detail here. However, it takes a little practice with Inkscape.</w:t>
        </w:r>
      </w:ins>
    </w:p>
    <w:p w14:paraId="4DEBB699" w14:textId="77777777" w:rsidR="00654426" w:rsidRDefault="00654426" w:rsidP="00654426">
      <w:pPr>
        <w:rPr>
          <w:ins w:id="193" w:author="GARBE, BIRGER" w:date="2019-04-12T15:15:00Z"/>
          <w:lang w:val="en-US"/>
        </w:rPr>
      </w:pPr>
    </w:p>
    <w:p w14:paraId="70854C6C" w14:textId="77777777" w:rsidR="00654426" w:rsidRDefault="00654426" w:rsidP="006D18BE">
      <w:pPr>
        <w:pStyle w:val="Textbody"/>
        <w:rPr>
          <w:ins w:id="194" w:author="GARBE, BIRGER" w:date="2019-04-12T15:15:00Z"/>
          <w:lang w:val="en-US"/>
        </w:rPr>
      </w:pPr>
      <w:ins w:id="195" w:author="GARBE, BIRGER" w:date="2019-04-12T15:15:00Z">
        <w:r w:rsidRPr="00654426">
          <w:rPr>
            <w:lang w:val="en-US"/>
            <w:rPrChange w:id="196" w:author="GARBE, BIRGER" w:date="2019-04-12T15:15:00Z">
              <w:rPr/>
            </w:rPrChange>
          </w:rPr>
          <w:t>For the example of the Sixth Sense Clone, the original design has been redrawn and exported again as a PNG file.</w:t>
        </w:r>
      </w:ins>
    </w:p>
    <w:p w14:paraId="1C510F2A" w14:textId="02EA45D2" w:rsidR="006D18BE" w:rsidRPr="00654426" w:rsidDel="00654426" w:rsidRDefault="006D18BE" w:rsidP="00654426">
      <w:pPr>
        <w:pStyle w:val="Textbody"/>
        <w:rPr>
          <w:del w:id="197" w:author="GARBE, BIRGER" w:date="2019-04-12T15:15:00Z"/>
          <w:lang w:val="en-US"/>
          <w:rPrChange w:id="198" w:author="GARBE, BIRGER" w:date="2019-04-12T15:15:00Z">
            <w:rPr>
              <w:del w:id="199" w:author="GARBE, BIRGER" w:date="2019-04-12T15:15:00Z"/>
            </w:rPr>
          </w:rPrChange>
        </w:rPr>
      </w:pPr>
      <w:del w:id="200" w:author="GARBE, BIRGER" w:date="2019-04-12T15:15:00Z">
        <w:r w:rsidRPr="00654426" w:rsidDel="00654426">
          <w:rPr>
            <w:lang w:val="en-US"/>
            <w:rPrChange w:id="201" w:author="GARBE, BIRGER" w:date="2019-04-12T15:15:00Z">
              <w:rPr/>
            </w:rPrChange>
          </w:rPr>
          <w:delText>Im nächsten Schritt zeichnet man in Inkscape das Segeldesign unter Verwendung der generierten Vorlage. Das wird hier nicht im Detail beschrieben. Es erfordert allerdings ein wenig Übung mit Inkscape.</w:delText>
        </w:r>
      </w:del>
    </w:p>
    <w:p w14:paraId="6CBF6DAF" w14:textId="1375E250" w:rsidR="006D18BE" w:rsidDel="00654426" w:rsidRDefault="006D18BE" w:rsidP="006D18BE">
      <w:pPr>
        <w:pStyle w:val="Textbody"/>
        <w:rPr>
          <w:del w:id="202" w:author="GARBE, BIRGER" w:date="2019-04-12T15:15:00Z"/>
        </w:rPr>
      </w:pPr>
      <w:del w:id="203" w:author="GARBE, BIRGER" w:date="2019-04-12T15:15:00Z">
        <w:r w:rsidDel="00654426">
          <w:delText xml:space="preserve">Für das Beispiel des Sixth Sense Clones wurde nun das originale Design nachgezeichnet und wieder als PNG-Datei exportiert. </w:delText>
        </w:r>
      </w:del>
    </w:p>
    <w:p w14:paraId="06DFD1F5" w14:textId="77777777" w:rsidR="006D18BE" w:rsidRDefault="006D18BE" w:rsidP="006D18BE">
      <w:pPr>
        <w:pStyle w:val="Textbody"/>
      </w:pPr>
      <w:r w:rsidRPr="00B84DD0">
        <w:rPr>
          <w:noProof/>
          <w:lang w:eastAsia="de-DE" w:bidi="ar-SA"/>
        </w:rPr>
        <w:drawing>
          <wp:inline distT="0" distB="0" distL="0" distR="0" wp14:anchorId="52A1B0CD" wp14:editId="200881CA">
            <wp:extent cx="3028950" cy="3041835"/>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082" cy="3051006"/>
                    </a:xfrm>
                    <a:prstGeom prst="rect">
                      <a:avLst/>
                    </a:prstGeom>
                  </pic:spPr>
                </pic:pic>
              </a:graphicData>
            </a:graphic>
          </wp:inline>
        </w:drawing>
      </w:r>
    </w:p>
    <w:p w14:paraId="53864F63" w14:textId="77777777" w:rsidR="006D18BE" w:rsidRDefault="006D18BE" w:rsidP="006D18BE">
      <w:pPr>
        <w:pStyle w:val="Textbody"/>
      </w:pPr>
    </w:p>
    <w:p w14:paraId="62A06952" w14:textId="2CBC688D" w:rsidR="006D18BE" w:rsidRPr="00654426" w:rsidRDefault="00654426" w:rsidP="006D18BE">
      <w:pPr>
        <w:pStyle w:val="Textbody"/>
        <w:rPr>
          <w:lang w:val="en-US"/>
          <w:rPrChange w:id="204" w:author="GARBE, BIRGER" w:date="2019-04-12T15:16:00Z">
            <w:rPr/>
          </w:rPrChange>
        </w:rPr>
      </w:pPr>
      <w:ins w:id="205" w:author="GARBE, BIRGER" w:date="2019-04-12T15:16:00Z">
        <w:r w:rsidRPr="00654426">
          <w:rPr>
            <w:lang w:val="en-US"/>
            <w:rPrChange w:id="206" w:author="GARBE, BIRGER" w:date="2019-04-12T15:16:00Z">
              <w:rPr/>
            </w:rPrChange>
          </w:rPr>
          <w:t>Finally, you get a 3D model that looks very close to the original.</w:t>
        </w:r>
      </w:ins>
      <w:del w:id="207" w:author="GARBE, BIRGER" w:date="2019-04-12T15:16:00Z">
        <w:r w:rsidR="006D18BE" w:rsidRPr="00654426" w:rsidDel="00654426">
          <w:rPr>
            <w:lang w:val="en-US"/>
            <w:rPrChange w:id="208" w:author="GARBE, BIRGER" w:date="2019-04-12T15:16:00Z">
              <w:rPr/>
            </w:rPrChange>
          </w:rPr>
          <w:delText>Schließlich erhält man ein 3D-Modell, dass dem Original optisch sehr nahekommt.</w:delText>
        </w:r>
      </w:del>
    </w:p>
    <w:p w14:paraId="3EF55F42" w14:textId="77777777" w:rsidR="006D18BE" w:rsidRPr="00282508" w:rsidRDefault="006D18BE" w:rsidP="006D18BE">
      <w:pPr>
        <w:pStyle w:val="Textbody"/>
      </w:pPr>
      <w:r>
        <w:rPr>
          <w:noProof/>
          <w:lang w:eastAsia="de-DE" w:bidi="ar-SA"/>
        </w:rPr>
        <w:drawing>
          <wp:inline distT="0" distB="0" distL="0" distR="0" wp14:anchorId="0167E9A5" wp14:editId="0A7B0875">
            <wp:extent cx="6120130" cy="22669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xthSenseClone.png"/>
                    <pic:cNvPicPr/>
                  </pic:nvPicPr>
                  <pic:blipFill rotWithShape="1">
                    <a:blip r:embed="rId42">
                      <a:extLst>
                        <a:ext uri="{28A0092B-C50C-407E-A947-70E740481C1C}">
                          <a14:useLocalDpi xmlns:a14="http://schemas.microsoft.com/office/drawing/2010/main" val="0"/>
                        </a:ext>
                      </a:extLst>
                    </a:blip>
                    <a:srcRect t="24903" b="25706"/>
                    <a:stretch/>
                  </pic:blipFill>
                  <pic:spPr bwMode="auto">
                    <a:xfrm>
                      <a:off x="0" y="0"/>
                      <a:ext cx="6120130" cy="2266950"/>
                    </a:xfrm>
                    <a:prstGeom prst="rect">
                      <a:avLst/>
                    </a:prstGeom>
                    <a:ln>
                      <a:noFill/>
                    </a:ln>
                    <a:extLst>
                      <a:ext uri="{53640926-AAD7-44D8-BBD7-CCE9431645EC}">
                        <a14:shadowObscured xmlns:a14="http://schemas.microsoft.com/office/drawing/2010/main"/>
                      </a:ext>
                    </a:extLst>
                  </pic:spPr>
                </pic:pic>
              </a:graphicData>
            </a:graphic>
          </wp:inline>
        </w:drawing>
      </w:r>
    </w:p>
    <w:p w14:paraId="6654331A" w14:textId="77777777" w:rsidR="006D18BE" w:rsidRDefault="006D18BE" w:rsidP="006D18BE">
      <w:pPr>
        <w:pStyle w:val="berschrift2"/>
        <w:pageBreakBefore/>
      </w:pPr>
      <w:bookmarkStart w:id="209" w:name="_Toc5953630"/>
      <w:bookmarkStart w:id="210" w:name="_Toc5975576"/>
      <w:r>
        <w:lastRenderedPageBreak/>
        <w:t>Viewer</w:t>
      </w:r>
      <w:bookmarkEnd w:id="209"/>
      <w:bookmarkEnd w:id="210"/>
    </w:p>
    <w:p w14:paraId="47395B44" w14:textId="7156BC51" w:rsidR="006D18BE" w:rsidRPr="005C195D" w:rsidRDefault="006D18BE" w:rsidP="006D18BE">
      <w:pPr>
        <w:pStyle w:val="Textbody"/>
        <w:rPr>
          <w:b/>
        </w:rPr>
      </w:pPr>
      <w:r w:rsidRPr="005C195D">
        <w:rPr>
          <w:b/>
        </w:rPr>
        <w:t>Web</w:t>
      </w:r>
      <w:ins w:id="211" w:author="GARBE, BIRGER" w:date="2019-04-12T15:23:00Z">
        <w:r w:rsidR="00440F2F">
          <w:rPr>
            <w:b/>
          </w:rPr>
          <w:t xml:space="preserve"> </w:t>
        </w:r>
      </w:ins>
      <w:del w:id="212" w:author="GARBE, BIRGER" w:date="2019-04-12T15:23:00Z">
        <w:r w:rsidRPr="005C195D" w:rsidDel="00440F2F">
          <w:rPr>
            <w:b/>
          </w:rPr>
          <w:delText>-</w:delText>
        </w:r>
      </w:del>
      <w:r w:rsidRPr="005C195D">
        <w:rPr>
          <w:b/>
        </w:rPr>
        <w:t>Viewer</w:t>
      </w:r>
    </w:p>
    <w:p w14:paraId="64F12372" w14:textId="09A2DB7A" w:rsidR="00654426" w:rsidRDefault="00654426" w:rsidP="00654426">
      <w:pPr>
        <w:pStyle w:val="Textbody"/>
        <w:rPr>
          <w:ins w:id="213" w:author="GARBE, BIRGER" w:date="2019-04-12T15:17:00Z"/>
          <w:lang w:val="en-US"/>
        </w:rPr>
        <w:pPrChange w:id="214" w:author="GARBE, BIRGER" w:date="2019-04-12T15:17:00Z">
          <w:pPr>
            <w:pStyle w:val="Textbody"/>
            <w:jc w:val="center"/>
          </w:pPr>
        </w:pPrChange>
      </w:pPr>
      <w:ins w:id="215" w:author="GARBE, BIRGER" w:date="2019-04-12T15:17:00Z">
        <w:r w:rsidRPr="00654426">
          <w:rPr>
            <w:lang w:val="en-US"/>
            <w:rPrChange w:id="216" w:author="GARBE, BIRGER" w:date="2019-04-12T15:17:00Z">
              <w:rPr/>
            </w:rPrChange>
          </w:rPr>
          <w:t xml:space="preserve">On the website </w:t>
        </w:r>
        <w:r>
          <w:rPr>
            <w:lang w:val="en-US"/>
          </w:rPr>
          <w:fldChar w:fldCharType="begin"/>
        </w:r>
        <w:r>
          <w:rPr>
            <w:lang w:val="en-US"/>
          </w:rPr>
          <w:instrText xml:space="preserve"> HYPERLINK "</w:instrText>
        </w:r>
        <w:r w:rsidRPr="00654426">
          <w:rPr>
            <w:lang w:val="en-US"/>
            <w:rPrChange w:id="217" w:author="GARBE, BIRGER" w:date="2019-04-12T15:17:00Z">
              <w:rPr/>
            </w:rPrChange>
          </w:rPr>
          <w:instrText>https://3dviewer.net</w:instrText>
        </w:r>
        <w:r>
          <w:rPr>
            <w:lang w:val="en-US"/>
          </w:rPr>
          <w:instrText xml:space="preserve">" </w:instrText>
        </w:r>
        <w:r>
          <w:rPr>
            <w:lang w:val="en-US"/>
          </w:rPr>
          <w:fldChar w:fldCharType="separate"/>
        </w:r>
        <w:r w:rsidRPr="001220B5">
          <w:rPr>
            <w:rStyle w:val="Hyperlink"/>
            <w:lang w:val="en-US"/>
            <w:rPrChange w:id="218" w:author="GARBE, BIRGER" w:date="2019-04-12T15:17:00Z">
              <w:rPr/>
            </w:rPrChange>
          </w:rPr>
          <w:t>https://3dviewer.net</w:t>
        </w:r>
        <w:r>
          <w:rPr>
            <w:lang w:val="en-US"/>
          </w:rPr>
          <w:fldChar w:fldCharType="end"/>
        </w:r>
        <w:r>
          <w:rPr>
            <w:lang w:val="en-US"/>
          </w:rPr>
          <w:t xml:space="preserve"> </w:t>
        </w:r>
        <w:r w:rsidRPr="00654426">
          <w:rPr>
            <w:lang w:val="en-US"/>
            <w:rPrChange w:id="219" w:author="GARBE, BIRGER" w:date="2019-04-12T15:17:00Z">
              <w:rPr/>
            </w:rPrChange>
          </w:rPr>
          <w:t xml:space="preserve">an interactive web viewer for 3D models is provided, with which we can display our models. For this, </w:t>
        </w:r>
      </w:ins>
      <w:ins w:id="220" w:author="GARBE, BIRGER" w:date="2019-04-12T15:18:00Z">
        <w:r>
          <w:rPr>
            <w:lang w:val="en-US"/>
          </w:rPr>
          <w:t xml:space="preserve">we open </w:t>
        </w:r>
      </w:ins>
      <w:ins w:id="221" w:author="GARBE, BIRGER" w:date="2019-04-12T15:17:00Z">
        <w:r w:rsidRPr="00654426">
          <w:rPr>
            <w:lang w:val="en-US"/>
            <w:rPrChange w:id="222" w:author="GARBE, BIRGER" w:date="2019-04-12T15:17:00Z">
              <w:rPr/>
            </w:rPrChange>
          </w:rPr>
          <w:t>the three (or four) files of the model.</w:t>
        </w:r>
      </w:ins>
    </w:p>
    <w:p w14:paraId="7E6F0BFA" w14:textId="4EF6964F" w:rsidR="006D18BE" w:rsidRPr="00654426" w:rsidDel="00654426" w:rsidRDefault="006D18BE" w:rsidP="006D18BE">
      <w:pPr>
        <w:pStyle w:val="Textbody"/>
        <w:rPr>
          <w:del w:id="223" w:author="GARBE, BIRGER" w:date="2019-04-12T15:17:00Z"/>
          <w:lang w:val="en-US"/>
          <w:rPrChange w:id="224" w:author="GARBE, BIRGER" w:date="2019-04-12T15:17:00Z">
            <w:rPr>
              <w:del w:id="225" w:author="GARBE, BIRGER" w:date="2019-04-12T15:17:00Z"/>
            </w:rPr>
          </w:rPrChange>
        </w:rPr>
      </w:pPr>
      <w:del w:id="226" w:author="GARBE, BIRGER" w:date="2019-04-12T15:17:00Z">
        <w:r w:rsidRPr="00654426" w:rsidDel="00654426">
          <w:rPr>
            <w:lang w:val="en-US"/>
            <w:rPrChange w:id="227" w:author="GARBE, BIRGER" w:date="2019-04-12T15:17:00Z">
              <w:rPr/>
            </w:rPrChange>
          </w:rPr>
          <w:delText xml:space="preserve">Auf der Webseite </w:delText>
        </w:r>
        <w:r w:rsidDel="00654426">
          <w:rPr>
            <w:rStyle w:val="Hyperlink"/>
          </w:rPr>
          <w:fldChar w:fldCharType="begin"/>
        </w:r>
        <w:r w:rsidRPr="00654426" w:rsidDel="00654426">
          <w:rPr>
            <w:rStyle w:val="Hyperlink"/>
            <w:lang w:val="en-US"/>
            <w:rPrChange w:id="228" w:author="GARBE, BIRGER" w:date="2019-04-12T15:17:00Z">
              <w:rPr>
                <w:rStyle w:val="Hyperlink"/>
              </w:rPr>
            </w:rPrChange>
          </w:rPr>
          <w:delInstrText xml:space="preserve"> HYPERLINK "https://3dviewer.net" </w:delInstrText>
        </w:r>
        <w:r w:rsidDel="00654426">
          <w:rPr>
            <w:rStyle w:val="Hyperlink"/>
          </w:rPr>
          <w:fldChar w:fldCharType="separate"/>
        </w:r>
        <w:r w:rsidRPr="00654426" w:rsidDel="00654426">
          <w:rPr>
            <w:rStyle w:val="Hyperlink"/>
            <w:lang w:val="en-US"/>
            <w:rPrChange w:id="229" w:author="GARBE, BIRGER" w:date="2019-04-12T15:17:00Z">
              <w:rPr>
                <w:rStyle w:val="Hyperlink"/>
              </w:rPr>
            </w:rPrChange>
          </w:rPr>
          <w:delText>https://3dviewer.net</w:delText>
        </w:r>
        <w:r w:rsidDel="00654426">
          <w:rPr>
            <w:rStyle w:val="Hyperlink"/>
          </w:rPr>
          <w:fldChar w:fldCharType="end"/>
        </w:r>
        <w:r w:rsidRPr="00654426" w:rsidDel="00654426">
          <w:rPr>
            <w:lang w:val="en-US"/>
            <w:rPrChange w:id="230" w:author="GARBE, BIRGER" w:date="2019-04-12T15:17:00Z">
              <w:rPr/>
            </w:rPrChange>
          </w:rPr>
          <w:delText xml:space="preserve"> wird ein interaktiver Webviewer für 3D-Modelle zur Verfügung gestellt, mit dem wir unsere Modelle anzeigen lassen können. Dazu werden die drei (oder vier) Dateien des Modells geöffnet und anschließend dargestellt. </w:delText>
        </w:r>
      </w:del>
    </w:p>
    <w:p w14:paraId="052B7294" w14:textId="77777777" w:rsidR="006D18BE" w:rsidRDefault="006D18BE" w:rsidP="006D18BE">
      <w:pPr>
        <w:pStyle w:val="Textbody"/>
        <w:jc w:val="center"/>
        <w:rPr>
          <w:b/>
        </w:rPr>
      </w:pPr>
      <w:r w:rsidRPr="00A71C1E">
        <w:rPr>
          <w:noProof/>
          <w:lang w:eastAsia="de-DE" w:bidi="ar-SA"/>
        </w:rPr>
        <w:drawing>
          <wp:inline distT="0" distB="0" distL="0" distR="0" wp14:anchorId="2D0015BF" wp14:editId="774F09ED">
            <wp:extent cx="5257800" cy="358793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578" cy="3593928"/>
                    </a:xfrm>
                    <a:prstGeom prst="rect">
                      <a:avLst/>
                    </a:prstGeom>
                  </pic:spPr>
                </pic:pic>
              </a:graphicData>
            </a:graphic>
          </wp:inline>
        </w:drawing>
      </w:r>
    </w:p>
    <w:p w14:paraId="6ED75BDF" w14:textId="77777777" w:rsidR="006D18BE" w:rsidRDefault="006D18BE" w:rsidP="006D18BE">
      <w:pPr>
        <w:pStyle w:val="Textbody"/>
        <w:jc w:val="center"/>
        <w:rPr>
          <w:b/>
        </w:rPr>
      </w:pPr>
    </w:p>
    <w:p w14:paraId="56EC7E7C" w14:textId="77777777" w:rsidR="006D18BE" w:rsidRPr="008D5436" w:rsidRDefault="006D18BE" w:rsidP="006D18BE">
      <w:pPr>
        <w:pStyle w:val="Textbody"/>
        <w:jc w:val="center"/>
        <w:rPr>
          <w:noProof/>
          <w:lang w:eastAsia="de-DE" w:bidi="ar-SA"/>
        </w:rPr>
      </w:pPr>
      <w:r w:rsidRPr="00A71C1E">
        <w:rPr>
          <w:b/>
          <w:noProof/>
          <w:lang w:eastAsia="de-DE" w:bidi="ar-SA"/>
        </w:rPr>
        <w:drawing>
          <wp:inline distT="0" distB="0" distL="0" distR="0" wp14:anchorId="2E3CC0DF" wp14:editId="6BBFFF4E">
            <wp:extent cx="5289408" cy="3609508"/>
            <wp:effectExtent l="0" t="0" r="698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5471" cy="3627294"/>
                    </a:xfrm>
                    <a:prstGeom prst="rect">
                      <a:avLst/>
                    </a:prstGeom>
                  </pic:spPr>
                </pic:pic>
              </a:graphicData>
            </a:graphic>
          </wp:inline>
        </w:drawing>
      </w:r>
      <w:r>
        <w:rPr>
          <w:b/>
        </w:rPr>
        <w:br w:type="page"/>
      </w:r>
    </w:p>
    <w:p w14:paraId="49BD3A48" w14:textId="1FD4E937" w:rsidR="006D18BE" w:rsidRPr="00654426" w:rsidRDefault="006D18BE" w:rsidP="006D18BE">
      <w:pPr>
        <w:pStyle w:val="Textbody"/>
        <w:rPr>
          <w:b/>
          <w:lang w:val="en-US"/>
          <w:rPrChange w:id="231" w:author="GARBE, BIRGER" w:date="2019-04-12T15:20:00Z">
            <w:rPr>
              <w:b/>
            </w:rPr>
          </w:rPrChange>
        </w:rPr>
      </w:pPr>
      <w:r w:rsidRPr="00282508">
        <w:rPr>
          <w:b/>
        </w:rPr>
        <w:lastRenderedPageBreak/>
        <w:t>Viewer</w:t>
      </w:r>
      <w:ins w:id="232" w:author="GARBE, BIRGER" w:date="2019-04-12T15:20:00Z">
        <w:r w:rsidR="00654426">
          <w:rPr>
            <w:b/>
          </w:rPr>
          <w:t xml:space="preserve"> Applikation</w:t>
        </w:r>
      </w:ins>
      <w:del w:id="233" w:author="GARBE, BIRGER" w:date="2019-04-12T15:20:00Z">
        <w:r w:rsidRPr="00654426" w:rsidDel="00654426">
          <w:rPr>
            <w:b/>
            <w:lang w:val="en-US"/>
            <w:rPrChange w:id="234" w:author="GARBE, BIRGER" w:date="2019-04-12T15:20:00Z">
              <w:rPr>
                <w:b/>
              </w:rPr>
            </w:rPrChange>
          </w:rPr>
          <w:delText>-Anwendungen</w:delText>
        </w:r>
      </w:del>
    </w:p>
    <w:p w14:paraId="1DD4BE83" w14:textId="1A1960B4" w:rsidR="00654426" w:rsidRDefault="00654426" w:rsidP="006D18BE">
      <w:pPr>
        <w:pStyle w:val="Textbody"/>
        <w:rPr>
          <w:ins w:id="235" w:author="GARBE, BIRGER" w:date="2019-04-12T15:18:00Z"/>
          <w:lang w:val="en-US"/>
        </w:rPr>
      </w:pPr>
      <w:ins w:id="236" w:author="GARBE, BIRGER" w:date="2019-04-12T15:19:00Z">
        <w:r>
          <w:rPr>
            <w:lang w:val="en-US"/>
          </w:rPr>
          <w:t xml:space="preserve">As an </w:t>
        </w:r>
      </w:ins>
      <w:ins w:id="237" w:author="GARBE, BIRGER" w:date="2019-04-12T15:20:00Z">
        <w:r w:rsidRPr="00654426">
          <w:rPr>
            <w:lang w:val="en-US"/>
            <w:rPrChange w:id="238" w:author="GARBE, BIRGER" w:date="2019-04-12T15:18:00Z">
              <w:rPr>
                <w:lang w:val="en-US"/>
              </w:rPr>
            </w:rPrChange>
          </w:rPr>
          <w:t>example,</w:t>
        </w:r>
      </w:ins>
      <w:ins w:id="239" w:author="GARBE, BIRGER" w:date="2019-04-12T15:18:00Z">
        <w:r w:rsidRPr="00654426">
          <w:rPr>
            <w:lang w:val="en-US"/>
            <w:rPrChange w:id="240" w:author="GARBE, BIRGER" w:date="2019-04-12T15:18:00Z">
              <w:rPr/>
            </w:rPrChange>
          </w:rPr>
          <w:t xml:space="preserve"> </w:t>
        </w:r>
      </w:ins>
      <w:ins w:id="241" w:author="GARBE, BIRGER" w:date="2019-04-12T15:19:00Z">
        <w:r>
          <w:rPr>
            <w:lang w:val="en-US"/>
          </w:rPr>
          <w:t>we use t</w:t>
        </w:r>
      </w:ins>
      <w:ins w:id="242" w:author="GARBE, BIRGER" w:date="2019-04-12T15:18:00Z">
        <w:r w:rsidRPr="00654426">
          <w:rPr>
            <w:lang w:val="en-US"/>
            <w:rPrChange w:id="243" w:author="GARBE, BIRGER" w:date="2019-04-12T15:18:00Z">
              <w:rPr/>
            </w:rPrChange>
          </w:rPr>
          <w:t xml:space="preserve">he </w:t>
        </w:r>
      </w:ins>
      <w:ins w:id="244" w:author="GARBE, BIRGER" w:date="2019-04-12T15:20:00Z">
        <w:r>
          <w:rPr>
            <w:lang w:val="en-US"/>
          </w:rPr>
          <w:t xml:space="preserve">application </w:t>
        </w:r>
      </w:ins>
      <w:ins w:id="245" w:author="GARBE, BIRGER" w:date="2019-04-12T15:18:00Z">
        <w:r w:rsidRPr="00654426">
          <w:rPr>
            <w:lang w:val="en-US"/>
            <w:rPrChange w:id="246" w:author="GARBE, BIRGER" w:date="2019-04-12T15:18:00Z">
              <w:rPr/>
            </w:rPrChange>
          </w:rPr>
          <w:t xml:space="preserve">GLC player (http://www.glc-player.net) </w:t>
        </w:r>
      </w:ins>
      <w:ins w:id="247" w:author="GARBE, BIRGER" w:date="2019-04-12T15:19:00Z">
        <w:r>
          <w:rPr>
            <w:lang w:val="en-US"/>
          </w:rPr>
          <w:t>to display</w:t>
        </w:r>
      </w:ins>
      <w:ins w:id="248" w:author="GARBE, BIRGER" w:date="2019-04-12T15:18:00Z">
        <w:r w:rsidRPr="00654426">
          <w:rPr>
            <w:lang w:val="en-US"/>
            <w:rPrChange w:id="249" w:author="GARBE, BIRGER" w:date="2019-04-12T15:18:00Z">
              <w:rPr/>
            </w:rPrChange>
          </w:rPr>
          <w:t xml:space="preserve"> the 3D model of a kite. The GLC-Player </w:t>
        </w:r>
      </w:ins>
      <w:ins w:id="250" w:author="GARBE, BIRGER" w:date="2019-04-12T15:20:00Z">
        <w:r>
          <w:rPr>
            <w:lang w:val="en-US"/>
          </w:rPr>
          <w:t xml:space="preserve">application </w:t>
        </w:r>
      </w:ins>
      <w:ins w:id="251" w:author="GARBE, BIRGER" w:date="2019-04-12T15:18:00Z">
        <w:r w:rsidRPr="00654426">
          <w:rPr>
            <w:lang w:val="en-US"/>
            <w:rPrChange w:id="252" w:author="GARBE, BIRGER" w:date="2019-04-12T15:18:00Z">
              <w:rPr/>
            </w:rPrChange>
          </w:rPr>
          <w:t xml:space="preserve">is relatively easy to use and offers us some useful features: Screenshots with any background images or with a transparent background. A simple lighting and of course the interactive turning of the model in the room. If the file extension "obj" is linked to this program on the PC, then a double-click on such a file loads it including the linked textures, </w:t>
        </w:r>
      </w:ins>
      <w:ins w:id="253" w:author="GARBE, BIRGER" w:date="2019-04-12T15:22:00Z">
        <w:r w:rsidRPr="00654426">
          <w:rPr>
            <w:lang w:val="en-US"/>
          </w:rPr>
          <w:t>in the assumption</w:t>
        </w:r>
        <w:r w:rsidRPr="00654426">
          <w:rPr>
            <w:lang w:val="en-US"/>
            <w:rPrChange w:id="254" w:author="GARBE, BIRGER" w:date="2019-04-12T15:18:00Z">
              <w:rPr>
                <w:lang w:val="en-US"/>
              </w:rPr>
            </w:rPrChange>
          </w:rPr>
          <w:t xml:space="preserve"> </w:t>
        </w:r>
      </w:ins>
      <w:ins w:id="255" w:author="GARBE, BIRGER" w:date="2019-04-12T15:18:00Z">
        <w:r w:rsidRPr="00654426">
          <w:rPr>
            <w:lang w:val="en-US"/>
            <w:rPrChange w:id="256" w:author="GARBE, BIRGER" w:date="2019-04-12T15:18:00Z">
              <w:rPr/>
            </w:rPrChange>
          </w:rPr>
          <w:t>they are stored in the same directory.</w:t>
        </w:r>
      </w:ins>
    </w:p>
    <w:p w14:paraId="7B71B0D2" w14:textId="1C810CCC" w:rsidR="006D18BE" w:rsidRPr="00654426" w:rsidDel="00654426" w:rsidRDefault="006D18BE" w:rsidP="006D18BE">
      <w:pPr>
        <w:pStyle w:val="Textbody"/>
        <w:rPr>
          <w:del w:id="257" w:author="GARBE, BIRGER" w:date="2019-04-12T15:18:00Z"/>
          <w:lang w:val="en-US"/>
          <w:rPrChange w:id="258" w:author="GARBE, BIRGER" w:date="2019-04-12T15:18:00Z">
            <w:rPr>
              <w:del w:id="259" w:author="GARBE, BIRGER" w:date="2019-04-12T15:18:00Z"/>
            </w:rPr>
          </w:rPrChange>
        </w:rPr>
      </w:pPr>
      <w:del w:id="260" w:author="GARBE, BIRGER" w:date="2019-04-12T15:18:00Z">
        <w:r w:rsidRPr="00654426" w:rsidDel="00654426">
          <w:rPr>
            <w:lang w:val="en-US"/>
            <w:rPrChange w:id="261" w:author="GARBE, BIRGER" w:date="2019-04-12T15:18:00Z">
              <w:rPr/>
            </w:rPrChange>
          </w:rPr>
          <w:delText>Am Beispiel das GLC-Players (</w:delText>
        </w:r>
        <w:r w:rsidDel="00654426">
          <w:rPr>
            <w:rStyle w:val="Hyperlink"/>
          </w:rPr>
          <w:fldChar w:fldCharType="begin"/>
        </w:r>
        <w:r w:rsidRPr="00654426" w:rsidDel="00654426">
          <w:rPr>
            <w:rStyle w:val="Hyperlink"/>
            <w:lang w:val="en-US"/>
            <w:rPrChange w:id="262" w:author="GARBE, BIRGER" w:date="2019-04-12T15:18:00Z">
              <w:rPr>
                <w:rStyle w:val="Hyperlink"/>
              </w:rPr>
            </w:rPrChange>
          </w:rPr>
          <w:delInstrText xml:space="preserve"> HYPERLINK "http://www.glc-player.net" </w:delInstrText>
        </w:r>
        <w:r w:rsidDel="00654426">
          <w:rPr>
            <w:rStyle w:val="Hyperlink"/>
          </w:rPr>
          <w:fldChar w:fldCharType="separate"/>
        </w:r>
        <w:r w:rsidRPr="00654426" w:rsidDel="00654426">
          <w:rPr>
            <w:rStyle w:val="Hyperlink"/>
            <w:lang w:val="en-US"/>
            <w:rPrChange w:id="263" w:author="GARBE, BIRGER" w:date="2019-04-12T15:18:00Z">
              <w:rPr>
                <w:rStyle w:val="Hyperlink"/>
              </w:rPr>
            </w:rPrChange>
          </w:rPr>
          <w:delText>http://www.glc-player.net</w:delText>
        </w:r>
        <w:r w:rsidDel="00654426">
          <w:rPr>
            <w:rStyle w:val="Hyperlink"/>
          </w:rPr>
          <w:fldChar w:fldCharType="end"/>
        </w:r>
        <w:r w:rsidRPr="00654426" w:rsidDel="00654426">
          <w:rPr>
            <w:lang w:val="en-US"/>
            <w:rPrChange w:id="264" w:author="GARBE, BIRGER" w:date="2019-04-12T15:18:00Z">
              <w:rPr/>
            </w:rPrChange>
          </w:rPr>
          <w:delText>) soll gezeigt werden wie das 3D-Modell eines Kites am PC genutzt werden kann. Das Programm GLC-Player ist relativ einfach in der Bedienung und bietet uns ein paar nützliche Funktionen: Screenshots mit beliebigen Hintergrundbildern oder mit einem transparenten Hintergrund. Eine einfache Beleuchtung und natürlich das interaktive Drehen des Modells im Raum. Ist auf dem PC die Dateiendung „obj“ mit diesem Programm verknüpft, dann lädt ein Doppelklick auf eine solche Datei diese inklusive der verknüpften Texturen, sofern diese im gleichen Verzeichnis abgelegt sind.</w:delText>
        </w:r>
      </w:del>
    </w:p>
    <w:p w14:paraId="5399723B" w14:textId="7E4B0672" w:rsidR="006D18BE" w:rsidRDefault="006D18BE" w:rsidP="006D18BE">
      <w:pPr>
        <w:pStyle w:val="Textbody"/>
        <w:rPr>
          <w:ins w:id="265" w:author="GARBE, BIRGER" w:date="2019-04-12T15:22:00Z"/>
        </w:rPr>
      </w:pPr>
      <w:r w:rsidRPr="008D5436">
        <w:rPr>
          <w:b/>
          <w:noProof/>
          <w:lang w:eastAsia="de-DE" w:bidi="ar-SA"/>
        </w:rPr>
        <w:drawing>
          <wp:inline distT="0" distB="0" distL="0" distR="0" wp14:anchorId="3FB23A70" wp14:editId="3378B221">
            <wp:extent cx="4381500" cy="3701863"/>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2439" cy="3711105"/>
                    </a:xfrm>
                    <a:prstGeom prst="rect">
                      <a:avLst/>
                    </a:prstGeom>
                  </pic:spPr>
                </pic:pic>
              </a:graphicData>
            </a:graphic>
          </wp:inline>
        </w:drawing>
      </w:r>
    </w:p>
    <w:p w14:paraId="1F43463E" w14:textId="77777777" w:rsidR="00654426" w:rsidRDefault="00654426" w:rsidP="006D18BE">
      <w:pPr>
        <w:pStyle w:val="Textbody"/>
      </w:pPr>
    </w:p>
    <w:p w14:paraId="6DE49228" w14:textId="33545AC2" w:rsidR="00654426" w:rsidRDefault="00654426" w:rsidP="006D18BE">
      <w:pPr>
        <w:rPr>
          <w:ins w:id="266" w:author="GARBE, BIRGER" w:date="2019-04-12T15:22:00Z"/>
          <w:lang w:val="en-US"/>
        </w:rPr>
      </w:pPr>
      <w:ins w:id="267" w:author="GARBE, BIRGER" w:date="2019-04-12T15:22:00Z">
        <w:r w:rsidRPr="00654426">
          <w:rPr>
            <w:lang w:val="en-US"/>
            <w:rPrChange w:id="268" w:author="GARBE, BIRGER" w:date="2019-04-12T15:22:00Z">
              <w:rPr/>
            </w:rPrChange>
          </w:rPr>
          <w:t xml:space="preserve">Export </w:t>
        </w:r>
        <w:r>
          <w:rPr>
            <w:lang w:val="en-US"/>
          </w:rPr>
          <w:t xml:space="preserve">of </w:t>
        </w:r>
        <w:r w:rsidRPr="00654426">
          <w:rPr>
            <w:lang w:val="en-US"/>
            <w:rPrChange w:id="269" w:author="GARBE, BIRGER" w:date="2019-04-12T15:22:00Z">
              <w:rPr/>
            </w:rPrChange>
          </w:rPr>
          <w:t>the view as an image, here with a transparent background:</w:t>
        </w:r>
      </w:ins>
    </w:p>
    <w:p w14:paraId="3E152D30" w14:textId="77777777" w:rsidR="00654426" w:rsidRDefault="00654426" w:rsidP="006D18BE">
      <w:pPr>
        <w:rPr>
          <w:ins w:id="270" w:author="GARBE, BIRGER" w:date="2019-04-12T15:22:00Z"/>
          <w:lang w:val="en-US"/>
        </w:rPr>
      </w:pPr>
    </w:p>
    <w:p w14:paraId="40C02AB5" w14:textId="2A5FF3B5" w:rsidR="006D18BE" w:rsidRPr="00654426" w:rsidDel="00654426" w:rsidRDefault="006D18BE" w:rsidP="006D18BE">
      <w:pPr>
        <w:pStyle w:val="Textbody"/>
        <w:rPr>
          <w:del w:id="271" w:author="GARBE, BIRGER" w:date="2019-04-12T15:22:00Z"/>
          <w:lang w:val="en-US"/>
          <w:rPrChange w:id="272" w:author="GARBE, BIRGER" w:date="2019-04-12T15:22:00Z">
            <w:rPr>
              <w:del w:id="273" w:author="GARBE, BIRGER" w:date="2019-04-12T15:22:00Z"/>
            </w:rPr>
          </w:rPrChange>
        </w:rPr>
      </w:pPr>
      <w:del w:id="274" w:author="GARBE, BIRGER" w:date="2019-04-12T15:22:00Z">
        <w:r w:rsidRPr="00654426" w:rsidDel="00654426">
          <w:rPr>
            <w:lang w:val="en-US"/>
            <w:rPrChange w:id="275" w:author="GARBE, BIRGER" w:date="2019-04-12T15:22:00Z">
              <w:rPr/>
            </w:rPrChange>
          </w:rPr>
          <w:delText xml:space="preserve">Export der Ansicht als Bild, hier mit einem transparenten Hintergrund: </w:delText>
        </w:r>
      </w:del>
    </w:p>
    <w:p w14:paraId="27334376" w14:textId="77777777" w:rsidR="006D18BE" w:rsidRDefault="006D18BE" w:rsidP="006D18BE">
      <w:pPr>
        <w:rPr>
          <w:b/>
        </w:rPr>
      </w:pPr>
      <w:r w:rsidRPr="008D5436">
        <w:rPr>
          <w:b/>
          <w:noProof/>
          <w:lang w:eastAsia="de-DE" w:bidi="ar-SA"/>
        </w:rPr>
        <w:drawing>
          <wp:inline distT="0" distB="0" distL="0" distR="0" wp14:anchorId="385674DB" wp14:editId="67CDB95E">
            <wp:extent cx="2402395" cy="24574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6983" cy="2462144"/>
                    </a:xfrm>
                    <a:prstGeom prst="rect">
                      <a:avLst/>
                    </a:prstGeom>
                  </pic:spPr>
                </pic:pic>
              </a:graphicData>
            </a:graphic>
          </wp:inline>
        </w:drawing>
      </w:r>
    </w:p>
    <w:p w14:paraId="74AFDA4F" w14:textId="77777777" w:rsidR="006D18BE" w:rsidRDefault="006D18BE" w:rsidP="006D18BE">
      <w:pPr>
        <w:rPr>
          <w:b/>
        </w:rPr>
      </w:pPr>
    </w:p>
    <w:p w14:paraId="4972BFB1" w14:textId="20FF8060" w:rsidR="006D18BE" w:rsidRDefault="006D18BE">
      <w:pPr>
        <w:rPr>
          <w:lang w:val="en-GB"/>
        </w:rPr>
      </w:pPr>
      <w:r>
        <w:rPr>
          <w:lang w:val="en-GB"/>
        </w:rPr>
        <w:br w:type="page"/>
      </w:r>
    </w:p>
    <w:p w14:paraId="04ECB17B" w14:textId="77777777" w:rsidR="00CD1BAA" w:rsidRPr="00BE5C8C" w:rsidRDefault="00CD1BAA" w:rsidP="00CD1BAA">
      <w:pPr>
        <w:pStyle w:val="Textbody"/>
        <w:rPr>
          <w:lang w:val="en-GB"/>
        </w:rPr>
      </w:pPr>
    </w:p>
    <w:bookmarkEnd w:id="88"/>
    <w:p w14:paraId="22D5F01A" w14:textId="179CBE70" w:rsidR="00654426" w:rsidRPr="00654426" w:rsidRDefault="00654426" w:rsidP="00EF3E94">
      <w:pPr>
        <w:pStyle w:val="Textbody"/>
        <w:rPr>
          <w:ins w:id="276" w:author="GARBE, BIRGER" w:date="2019-04-12T15:23:00Z"/>
          <w:b/>
          <w:lang w:val="en-GB"/>
          <w:rPrChange w:id="277" w:author="GARBE, BIRGER" w:date="2019-04-12T15:23:00Z">
            <w:rPr>
              <w:ins w:id="278" w:author="GARBE, BIRGER" w:date="2019-04-12T15:23:00Z"/>
              <w:lang w:val="en-GB"/>
            </w:rPr>
          </w:rPrChange>
        </w:rPr>
      </w:pPr>
      <w:ins w:id="279" w:author="GARBE, BIRGER" w:date="2019-04-12T15:23:00Z">
        <w:r w:rsidRPr="00654426">
          <w:rPr>
            <w:b/>
            <w:lang w:val="en-GB"/>
            <w:rPrChange w:id="280" w:author="GARBE, BIRGER" w:date="2019-04-12T15:23:00Z">
              <w:rPr>
                <w:lang w:val="en-GB"/>
              </w:rPr>
            </w:rPrChange>
          </w:rPr>
          <w:t>Inkcape</w:t>
        </w:r>
      </w:ins>
    </w:p>
    <w:p w14:paraId="5230C7A2" w14:textId="44EBBD9C" w:rsidR="00EF3E94" w:rsidRPr="00BE5C8C" w:rsidRDefault="00EF18E3" w:rsidP="00EF3E94">
      <w:pPr>
        <w:pStyle w:val="Textbody"/>
        <w:rPr>
          <w:lang w:val="en-GB"/>
        </w:rPr>
      </w:pPr>
      <w:r w:rsidRPr="00BE5C8C">
        <w:rPr>
          <w:lang w:val="en-GB"/>
        </w:rPr>
        <w:t>The Inkscape extension "3D P</w:t>
      </w:r>
      <w:r w:rsidR="00930E3E" w:rsidRPr="00BE5C8C">
        <w:rPr>
          <w:lang w:val="en-GB"/>
        </w:rPr>
        <w:t>olyhedron", which can</w:t>
      </w:r>
      <w:r w:rsidRPr="00BE5C8C">
        <w:rPr>
          <w:lang w:val="en-GB"/>
        </w:rPr>
        <w:t xml:space="preserve"> be found in the "Extensions - Render - 3D P</w:t>
      </w:r>
      <w:r w:rsidR="00930E3E" w:rsidRPr="00BE5C8C">
        <w:rPr>
          <w:lang w:val="en-GB"/>
        </w:rPr>
        <w:t>olyhedron" menu, offers a little less interaction</w:t>
      </w:r>
      <w:r w:rsidR="00EF3E94" w:rsidRPr="00BE5C8C">
        <w:rPr>
          <w:lang w:val="en-GB"/>
        </w:rPr>
        <w:t>.</w:t>
      </w:r>
    </w:p>
    <w:p w14:paraId="346785FE" w14:textId="77777777" w:rsidR="00EF3E94" w:rsidRPr="00BE5C8C" w:rsidRDefault="00EF18E3" w:rsidP="00EF3E94">
      <w:pPr>
        <w:pStyle w:val="Textbody"/>
        <w:rPr>
          <w:lang w:val="en-GB"/>
        </w:rPr>
      </w:pPr>
      <w:r w:rsidRPr="00BE5C8C">
        <w:rPr>
          <w:noProof/>
          <w:lang w:eastAsia="de-DE" w:bidi="ar-SA"/>
        </w:rPr>
        <w:drawing>
          <wp:inline distT="0" distB="0" distL="0" distR="0" wp14:anchorId="15356732" wp14:editId="14423921">
            <wp:extent cx="2513250" cy="4962525"/>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16112" cy="4968175"/>
                    </a:xfrm>
                    <a:prstGeom prst="rect">
                      <a:avLst/>
                    </a:prstGeom>
                  </pic:spPr>
                </pic:pic>
              </a:graphicData>
            </a:graphic>
          </wp:inline>
        </w:drawing>
      </w:r>
    </w:p>
    <w:p w14:paraId="028C2995" w14:textId="77777777" w:rsidR="00EF3E94" w:rsidRPr="00BE5C8C" w:rsidRDefault="00644732" w:rsidP="00EF3E94">
      <w:pPr>
        <w:pStyle w:val="Textbody"/>
        <w:rPr>
          <w:lang w:val="en-GB"/>
        </w:rPr>
      </w:pPr>
      <w:r w:rsidRPr="00BE5C8C">
        <w:rPr>
          <w:lang w:val="en-GB"/>
        </w:rPr>
        <w:t>Here is the output of the Inkscape extension</w:t>
      </w:r>
      <w:r w:rsidR="00EF3E94" w:rsidRPr="00BE5C8C">
        <w:rPr>
          <w:lang w:val="en-GB"/>
        </w:rPr>
        <w:t>:</w:t>
      </w:r>
    </w:p>
    <w:p w14:paraId="5623F778" w14:textId="77777777" w:rsidR="00EF3E94" w:rsidRPr="00BE5C8C" w:rsidRDefault="00EF3E94" w:rsidP="00EF3E94">
      <w:pPr>
        <w:pStyle w:val="Textbody"/>
        <w:rPr>
          <w:lang w:val="en-GB"/>
        </w:rPr>
      </w:pPr>
      <w:r w:rsidRPr="00BE5C8C">
        <w:rPr>
          <w:noProof/>
          <w:lang w:eastAsia="de-DE" w:bidi="ar-SA"/>
        </w:rPr>
        <w:drawing>
          <wp:inline distT="0" distB="0" distL="0" distR="0" wp14:anchorId="61D621EA" wp14:editId="2A20B861">
            <wp:extent cx="3925147" cy="246697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thSense Clone - Kite 3D.png"/>
                    <pic:cNvPicPr/>
                  </pic:nvPicPr>
                  <pic:blipFill rotWithShape="1">
                    <a:blip r:embed="rId48" cstate="print">
                      <a:extLst>
                        <a:ext uri="{28A0092B-C50C-407E-A947-70E740481C1C}">
                          <a14:useLocalDpi xmlns:a14="http://schemas.microsoft.com/office/drawing/2010/main" val="0"/>
                        </a:ext>
                      </a:extLst>
                    </a:blip>
                    <a:srcRect b="11115"/>
                    <a:stretch/>
                  </pic:blipFill>
                  <pic:spPr bwMode="auto">
                    <a:xfrm>
                      <a:off x="0" y="0"/>
                      <a:ext cx="3939219" cy="2475819"/>
                    </a:xfrm>
                    <a:prstGeom prst="rect">
                      <a:avLst/>
                    </a:prstGeom>
                    <a:ln>
                      <a:noFill/>
                    </a:ln>
                    <a:extLst>
                      <a:ext uri="{53640926-AAD7-44D8-BBD7-CCE9431645EC}">
                        <a14:shadowObscured xmlns:a14="http://schemas.microsoft.com/office/drawing/2010/main"/>
                      </a:ext>
                    </a:extLst>
                  </pic:spPr>
                </pic:pic>
              </a:graphicData>
            </a:graphic>
          </wp:inline>
        </w:drawing>
      </w:r>
    </w:p>
    <w:p w14:paraId="3CD9953B" w14:textId="77777777" w:rsidR="00C472D1" w:rsidRPr="00BE5C8C" w:rsidRDefault="00EF18E3" w:rsidP="00C472D1">
      <w:pPr>
        <w:pStyle w:val="berschrift1"/>
        <w:rPr>
          <w:lang w:val="en-GB"/>
        </w:rPr>
      </w:pPr>
      <w:bookmarkStart w:id="281" w:name="_Toc5975577"/>
      <w:r w:rsidRPr="00BE5C8C">
        <w:rPr>
          <w:lang w:val="en-GB"/>
        </w:rPr>
        <w:lastRenderedPageBreak/>
        <w:t>References</w:t>
      </w:r>
      <w:bookmarkEnd w:id="281"/>
    </w:p>
    <w:p w14:paraId="023ED2BA" w14:textId="77777777" w:rsidR="004C232F" w:rsidRPr="00BE5C8C" w:rsidRDefault="00930E3E" w:rsidP="00930E3E">
      <w:pPr>
        <w:pStyle w:val="Textbody"/>
        <w:numPr>
          <w:ilvl w:val="0"/>
          <w:numId w:val="2"/>
        </w:numPr>
        <w:rPr>
          <w:lang w:val="en-GB"/>
        </w:rPr>
      </w:pPr>
      <w:r w:rsidRPr="00BE5C8C">
        <w:rPr>
          <w:lang w:val="en-GB"/>
        </w:rPr>
        <w:t>The original plan of the "Sitxh Sense" by Davide Equizzi</w:t>
      </w:r>
      <w:r w:rsidR="00283E86" w:rsidRPr="00BE5C8C">
        <w:rPr>
          <w:lang w:val="en-GB"/>
        </w:rPr>
        <w:t>:</w:t>
      </w:r>
      <w:r w:rsidR="006E1771" w:rsidRPr="00BE5C8C">
        <w:rPr>
          <w:rStyle w:val="Hyperlink"/>
          <w:color w:val="auto"/>
          <w:u w:val="none"/>
          <w:lang w:val="en-GB"/>
        </w:rPr>
        <w:br/>
      </w:r>
      <w:hyperlink r:id="rId49" w:history="1">
        <w:r w:rsidR="00283E86" w:rsidRPr="00BE5C8C">
          <w:rPr>
            <w:rStyle w:val="Hyperlink"/>
            <w:lang w:val="en-GB"/>
          </w:rPr>
          <w:t>http://www.kareloh.com/kite-plans/2175-2/</w:t>
        </w:r>
      </w:hyperlink>
      <w:r w:rsidR="00283E86" w:rsidRPr="00BE5C8C">
        <w:rPr>
          <w:lang w:val="en-GB"/>
        </w:rPr>
        <w:t xml:space="preserve"> </w:t>
      </w:r>
    </w:p>
    <w:p w14:paraId="3F26D853" w14:textId="77777777" w:rsidR="004C232F" w:rsidRPr="00BE5C8C" w:rsidRDefault="00930E3E" w:rsidP="00930E3E">
      <w:pPr>
        <w:pStyle w:val="Textbody"/>
        <w:numPr>
          <w:ilvl w:val="0"/>
          <w:numId w:val="2"/>
        </w:numPr>
        <w:rPr>
          <w:lang w:val="en-GB"/>
        </w:rPr>
      </w:pPr>
      <w:r w:rsidRPr="00BE5C8C">
        <w:rPr>
          <w:lang w:val="en-GB"/>
        </w:rPr>
        <w:t>Mario Di Biase's article on the computer-assisted design of trick-kills has inspired this software solution</w:t>
      </w:r>
      <w:r w:rsidR="007B72FD" w:rsidRPr="00BE5C8C">
        <w:rPr>
          <w:lang w:val="en-GB"/>
        </w:rPr>
        <w:t>:</w:t>
      </w:r>
      <w:r w:rsidR="007B72FD" w:rsidRPr="00BE5C8C">
        <w:rPr>
          <w:lang w:val="en-GB"/>
        </w:rPr>
        <w:br/>
      </w:r>
      <w:hyperlink r:id="rId50" w:history="1">
        <w:r w:rsidR="007B72FD" w:rsidRPr="00BE5C8C">
          <w:rPr>
            <w:rStyle w:val="Hyperlink"/>
            <w:lang w:val="en-GB"/>
          </w:rPr>
          <w:t>http://blog.giochivolanti.it/progetti/pav/</w:t>
        </w:r>
      </w:hyperlink>
      <w:r w:rsidR="00034BD8" w:rsidRPr="00BE5C8C">
        <w:rPr>
          <w:lang w:val="en-GB"/>
        </w:rPr>
        <w:t xml:space="preserve"> </w:t>
      </w:r>
    </w:p>
    <w:p w14:paraId="4088B5DB" w14:textId="77777777" w:rsidR="00440F2F" w:rsidRDefault="00BE1299" w:rsidP="001540D6">
      <w:pPr>
        <w:pStyle w:val="Textbody"/>
        <w:numPr>
          <w:ilvl w:val="0"/>
          <w:numId w:val="2"/>
        </w:numPr>
        <w:rPr>
          <w:ins w:id="282" w:author="GARBE, BIRGER" w:date="2019-04-12T15:24:00Z"/>
          <w:lang w:val="en-GB"/>
        </w:rPr>
      </w:pPr>
      <w:r w:rsidRPr="00BE5C8C">
        <w:rPr>
          <w:lang w:val="en-GB"/>
        </w:rPr>
        <w:t xml:space="preserve">This work describes an equivalent solution as a Blender </w:t>
      </w:r>
      <w:r w:rsidR="00E52578" w:rsidRPr="00BE5C8C">
        <w:rPr>
          <w:lang w:val="en-GB"/>
        </w:rPr>
        <w:t>add-on</w:t>
      </w:r>
      <w:r w:rsidRPr="00BE5C8C">
        <w:rPr>
          <w:lang w:val="en-GB"/>
        </w:rPr>
        <w:t>:</w:t>
      </w:r>
      <w:r w:rsidRPr="00BE5C8C">
        <w:rPr>
          <w:lang w:val="en-GB"/>
        </w:rPr>
        <w:br/>
        <w:t>Bachelor thesis "Developmen</w:t>
      </w:r>
      <w:r w:rsidR="00E52578">
        <w:rPr>
          <w:lang w:val="en-GB"/>
        </w:rPr>
        <w:t>t of an add-on for the computer-aided</w:t>
      </w:r>
      <w:r w:rsidRPr="00BE5C8C">
        <w:rPr>
          <w:lang w:val="en-GB"/>
        </w:rPr>
        <w:t xml:space="preserve"> construction of delta-shaped stunt kites", Philipp Garbe, 2017</w:t>
      </w:r>
    </w:p>
    <w:p w14:paraId="1A102967" w14:textId="77777777" w:rsidR="00440F2F" w:rsidRDefault="00440F2F" w:rsidP="00440F2F">
      <w:pPr>
        <w:pStyle w:val="Textbody"/>
        <w:rPr>
          <w:ins w:id="283" w:author="GARBE, BIRGER" w:date="2019-04-12T15:24:00Z"/>
          <w:lang w:val="en-GB"/>
        </w:rPr>
        <w:pPrChange w:id="284" w:author="GARBE, BIRGER" w:date="2019-04-12T15:24:00Z">
          <w:pPr>
            <w:pStyle w:val="Textbody"/>
            <w:numPr>
              <w:numId w:val="2"/>
            </w:numPr>
            <w:ind w:left="720" w:hanging="360"/>
          </w:pPr>
        </w:pPrChange>
      </w:pPr>
    </w:p>
    <w:p w14:paraId="1775C5DE" w14:textId="342CD079" w:rsidR="00440F2F" w:rsidRPr="00440F2F" w:rsidRDefault="00440F2F" w:rsidP="00440F2F">
      <w:pPr>
        <w:pStyle w:val="berschrift1"/>
        <w:pageBreakBefore w:val="0"/>
        <w:rPr>
          <w:ins w:id="285" w:author="GARBE, BIRGER" w:date="2019-04-12T15:24:00Z"/>
          <w:lang w:val="en-US"/>
          <w:rPrChange w:id="286" w:author="GARBE, BIRGER" w:date="2019-04-12T15:24:00Z">
            <w:rPr>
              <w:ins w:id="287" w:author="GARBE, BIRGER" w:date="2019-04-12T15:24:00Z"/>
            </w:rPr>
          </w:rPrChange>
        </w:rPr>
        <w:pPrChange w:id="288" w:author="GARBE, BIRGER" w:date="2019-04-12T15:25:00Z">
          <w:pPr>
            <w:pStyle w:val="Textbody"/>
          </w:pPr>
        </w:pPrChange>
      </w:pPr>
      <w:bookmarkStart w:id="289" w:name="_Toc5975578"/>
      <w:ins w:id="290" w:author="GARBE, BIRGER" w:date="2019-04-12T15:25:00Z">
        <w:r>
          <w:rPr>
            <w:lang w:val="en-US"/>
          </w:rPr>
          <w:t xml:space="preserve">Note of </w:t>
        </w:r>
        <w:r w:rsidRPr="00440F2F">
          <w:rPr>
            <w:lang w:val="en-US"/>
            <w:rPrChange w:id="291" w:author="GARBE, BIRGER" w:date="2019-04-12T15:26:00Z">
              <w:rPr>
                <w:lang w:val="en-US"/>
              </w:rPr>
            </w:rPrChange>
          </w:rPr>
          <w:t>thanks</w:t>
        </w:r>
      </w:ins>
      <w:bookmarkEnd w:id="289"/>
    </w:p>
    <w:p w14:paraId="1C349A23" w14:textId="077268EB" w:rsidR="00440F2F" w:rsidRPr="00440F2F" w:rsidRDefault="00440F2F" w:rsidP="00440F2F">
      <w:pPr>
        <w:pStyle w:val="Textbody"/>
        <w:rPr>
          <w:ins w:id="292" w:author="GARBE, BIRGER" w:date="2019-04-12T15:24:00Z"/>
          <w:lang w:val="en-US"/>
          <w:rPrChange w:id="293" w:author="GARBE, BIRGER" w:date="2019-04-12T15:24:00Z">
            <w:rPr>
              <w:ins w:id="294" w:author="GARBE, BIRGER" w:date="2019-04-12T15:24:00Z"/>
            </w:rPr>
          </w:rPrChange>
        </w:rPr>
      </w:pPr>
      <w:ins w:id="295" w:author="GARBE, BIRGER" w:date="2019-04-12T15:24:00Z">
        <w:r>
          <w:rPr>
            <w:lang w:val="en-US"/>
            <w:rPrChange w:id="296" w:author="GARBE, BIRGER" w:date="2019-04-12T15:24:00Z">
              <w:rPr>
                <w:lang w:val="en-US"/>
              </w:rPr>
            </w:rPrChange>
          </w:rPr>
          <w:t>W</w:t>
        </w:r>
        <w:r w:rsidRPr="00440F2F">
          <w:rPr>
            <w:lang w:val="en-US"/>
            <w:rPrChange w:id="297" w:author="GARBE, BIRGER" w:date="2019-04-12T15:24:00Z">
              <w:rPr/>
            </w:rPrChange>
          </w:rPr>
          <w:t>e have to thank two users</w:t>
        </w:r>
      </w:ins>
      <w:ins w:id="298" w:author="GARBE, BIRGER" w:date="2019-04-12T15:26:00Z">
        <w:r>
          <w:rPr>
            <w:lang w:val="en-US"/>
          </w:rPr>
          <w:t xml:space="preserve"> </w:t>
        </w:r>
        <w:r w:rsidRPr="00440F2F">
          <w:rPr>
            <w:lang w:val="en-US"/>
          </w:rPr>
          <w:t xml:space="preserve">regarding the </w:t>
        </w:r>
        <w:r>
          <w:rPr>
            <w:lang w:val="en-US"/>
          </w:rPr>
          <w:t xml:space="preserve">creation of </w:t>
        </w:r>
        <w:r w:rsidRPr="00440F2F">
          <w:rPr>
            <w:lang w:val="en-US"/>
          </w:rPr>
          <w:t>version 1</w:t>
        </w:r>
        <w:r>
          <w:rPr>
            <w:lang w:val="en-US"/>
          </w:rPr>
          <w:t>.1</w:t>
        </w:r>
      </w:ins>
      <w:ins w:id="299" w:author="GARBE, BIRGER" w:date="2019-04-12T15:24:00Z">
        <w:r w:rsidRPr="00440F2F">
          <w:rPr>
            <w:lang w:val="en-US"/>
            <w:rPrChange w:id="300" w:author="GARBE, BIRGER" w:date="2019-04-12T15:24:00Z">
              <w:rPr/>
            </w:rPrChange>
          </w:rPr>
          <w:t xml:space="preserve">. On the one hand Grischa König, who provided valuable feedback during the final development of the 3D feature as a test user. In addition, Ian Perks </w:t>
        </w:r>
      </w:ins>
      <w:ins w:id="301" w:author="GARBE, BIRGER" w:date="2019-04-12T15:29:00Z">
        <w:r>
          <w:rPr>
            <w:lang w:val="en-US"/>
          </w:rPr>
          <w:t xml:space="preserve">who </w:t>
        </w:r>
      </w:ins>
      <w:ins w:id="302" w:author="GARBE, BIRGER" w:date="2019-04-12T15:24:00Z">
        <w:r w:rsidRPr="00440F2F">
          <w:rPr>
            <w:lang w:val="en-US"/>
            <w:rPrChange w:id="303" w:author="GARBE, BIRGER" w:date="2019-04-12T15:24:00Z">
              <w:rPr/>
            </w:rPrChange>
          </w:rPr>
          <w:t>has given hints on the English translation</w:t>
        </w:r>
      </w:ins>
      <w:ins w:id="304" w:author="GARBE, BIRGER" w:date="2019-04-12T15:27:00Z">
        <w:r>
          <w:rPr>
            <w:lang w:val="en-US"/>
          </w:rPr>
          <w:t xml:space="preserve"> of the user interface and </w:t>
        </w:r>
      </w:ins>
      <w:ins w:id="305" w:author="GARBE, BIRGER" w:date="2019-04-12T15:28:00Z">
        <w:r>
          <w:rPr>
            <w:lang w:val="en-US"/>
          </w:rPr>
          <w:t xml:space="preserve">document </w:t>
        </w:r>
      </w:ins>
      <w:ins w:id="306" w:author="GARBE, BIRGER" w:date="2019-04-12T15:27:00Z">
        <w:r>
          <w:rPr>
            <w:lang w:val="en-US"/>
          </w:rPr>
          <w:t>output</w:t>
        </w:r>
      </w:ins>
      <w:ins w:id="307" w:author="GARBE, BIRGER" w:date="2019-04-12T15:28:00Z">
        <w:r>
          <w:rPr>
            <w:lang w:val="en-US"/>
          </w:rPr>
          <w:t>.</w:t>
        </w:r>
      </w:ins>
    </w:p>
    <w:p w14:paraId="6098E191" w14:textId="2909E4F1" w:rsidR="00440F2F" w:rsidRDefault="00440F2F" w:rsidP="00440F2F">
      <w:pPr>
        <w:pStyle w:val="Textbody"/>
        <w:rPr>
          <w:ins w:id="308" w:author="GARBE, BIRGER" w:date="2019-04-12T15:24:00Z"/>
        </w:rPr>
      </w:pPr>
      <w:ins w:id="309" w:author="GARBE, BIRGER" w:date="2019-04-12T15:24:00Z">
        <w:r>
          <w:t>Birger Garbe, Ulzburg the 12.04.2019</w:t>
        </w:r>
      </w:ins>
    </w:p>
    <w:p w14:paraId="5045CF2E" w14:textId="1B4DFDD9" w:rsidR="00B95A0C" w:rsidRPr="00DB5744" w:rsidRDefault="00B95A0C" w:rsidP="00440F2F">
      <w:pPr>
        <w:pStyle w:val="Textbody"/>
        <w:rPr>
          <w:lang w:val="en-GB"/>
        </w:rPr>
        <w:pPrChange w:id="310" w:author="GARBE, BIRGER" w:date="2019-04-12T15:24:00Z">
          <w:pPr>
            <w:pStyle w:val="Textbody"/>
            <w:numPr>
              <w:numId w:val="2"/>
            </w:numPr>
            <w:ind w:left="720" w:hanging="360"/>
          </w:pPr>
        </w:pPrChange>
      </w:pPr>
      <w:del w:id="311" w:author="GARBE, BIRGER" w:date="2019-04-12T15:24:00Z">
        <w:r w:rsidRPr="00DB5744" w:rsidDel="00440F2F">
          <w:rPr>
            <w:lang w:val="en-GB"/>
          </w:rPr>
          <w:br/>
        </w:r>
        <w:r w:rsidR="00034BD8" w:rsidRPr="00DB5744" w:rsidDel="00440F2F">
          <w:rPr>
            <w:lang w:val="en-GB"/>
          </w:rPr>
          <w:br/>
        </w:r>
      </w:del>
    </w:p>
    <w:p w14:paraId="2129FF30" w14:textId="77777777" w:rsidR="00034BD8" w:rsidRPr="00DB5744" w:rsidRDefault="00034BD8" w:rsidP="00034BD8">
      <w:pPr>
        <w:pStyle w:val="Textbody"/>
        <w:ind w:left="720"/>
        <w:rPr>
          <w:lang w:val="en-GB"/>
        </w:rPr>
      </w:pPr>
    </w:p>
    <w:sectPr w:rsidR="00034BD8" w:rsidRPr="00DB5744">
      <w:footerReference w:type="default" r:id="rId51"/>
      <w:pgSz w:w="11906" w:h="16838"/>
      <w:pgMar w:top="1134" w:right="1134" w:bottom="1134" w:left="1134"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EEE8EA" w16cid:durableId="2014ECF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34D7AC" w14:textId="77777777" w:rsidR="007D7185" w:rsidRDefault="007D7185">
      <w:r>
        <w:separator/>
      </w:r>
    </w:p>
  </w:endnote>
  <w:endnote w:type="continuationSeparator" w:id="0">
    <w:p w14:paraId="4F15777A" w14:textId="77777777" w:rsidR="007D7185" w:rsidRDefault="007D7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95B1F" w14:textId="7004457D" w:rsidR="00FC4822" w:rsidRDefault="008045AB">
    <w:pPr>
      <w:pStyle w:val="Fuzeile"/>
      <w:jc w:val="center"/>
    </w:pPr>
    <w:r>
      <w:fldChar w:fldCharType="begin"/>
    </w:r>
    <w:r>
      <w:instrText xml:space="preserve"> PAGE </w:instrText>
    </w:r>
    <w:r>
      <w:fldChar w:fldCharType="separate"/>
    </w:r>
    <w:r w:rsidR="00BE38C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FA93E8" w14:textId="77777777" w:rsidR="007D7185" w:rsidRDefault="007D7185">
      <w:r>
        <w:rPr>
          <w:color w:val="000000"/>
        </w:rPr>
        <w:separator/>
      </w:r>
    </w:p>
  </w:footnote>
  <w:footnote w:type="continuationSeparator" w:id="0">
    <w:p w14:paraId="3B1F6A14" w14:textId="77777777" w:rsidR="007D7185" w:rsidRDefault="007D71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546B6"/>
    <w:multiLevelType w:val="hybridMultilevel"/>
    <w:tmpl w:val="F0D008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8D4900"/>
    <w:multiLevelType w:val="hybridMultilevel"/>
    <w:tmpl w:val="B224A4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RBE, BIRGER">
    <w15:presenceInfo w15:providerId="AD" w15:userId="S-1-5-21-2000478354-1425521274-725345543-217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trackRevisions/>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A68EB"/>
    <w:rsid w:val="000007CF"/>
    <w:rsid w:val="00011092"/>
    <w:rsid w:val="00025033"/>
    <w:rsid w:val="000271B4"/>
    <w:rsid w:val="00030ACD"/>
    <w:rsid w:val="00031C73"/>
    <w:rsid w:val="000349A9"/>
    <w:rsid w:val="00034BD8"/>
    <w:rsid w:val="0004487D"/>
    <w:rsid w:val="00065A61"/>
    <w:rsid w:val="00080CF6"/>
    <w:rsid w:val="00086902"/>
    <w:rsid w:val="00093EBF"/>
    <w:rsid w:val="000A2D41"/>
    <w:rsid w:val="000F68E7"/>
    <w:rsid w:val="00101E5B"/>
    <w:rsid w:val="00110AD6"/>
    <w:rsid w:val="0012360C"/>
    <w:rsid w:val="001237B2"/>
    <w:rsid w:val="0012412C"/>
    <w:rsid w:val="00132DD2"/>
    <w:rsid w:val="00140662"/>
    <w:rsid w:val="0014628B"/>
    <w:rsid w:val="001540D6"/>
    <w:rsid w:val="00182E0D"/>
    <w:rsid w:val="0019220B"/>
    <w:rsid w:val="001A0AC2"/>
    <w:rsid w:val="001B683F"/>
    <w:rsid w:val="001C6D73"/>
    <w:rsid w:val="001D35B4"/>
    <w:rsid w:val="002122AB"/>
    <w:rsid w:val="0021701A"/>
    <w:rsid w:val="002218C0"/>
    <w:rsid w:val="002258D0"/>
    <w:rsid w:val="00262552"/>
    <w:rsid w:val="002706EE"/>
    <w:rsid w:val="00273030"/>
    <w:rsid w:val="00283E86"/>
    <w:rsid w:val="00292651"/>
    <w:rsid w:val="002A59E8"/>
    <w:rsid w:val="002B2D73"/>
    <w:rsid w:val="002B6430"/>
    <w:rsid w:val="002F2458"/>
    <w:rsid w:val="00324610"/>
    <w:rsid w:val="003435C8"/>
    <w:rsid w:val="00347F3A"/>
    <w:rsid w:val="003562E7"/>
    <w:rsid w:val="00360AD5"/>
    <w:rsid w:val="00377233"/>
    <w:rsid w:val="00384280"/>
    <w:rsid w:val="003A5F74"/>
    <w:rsid w:val="003C635D"/>
    <w:rsid w:val="00430466"/>
    <w:rsid w:val="00440F2F"/>
    <w:rsid w:val="004424CC"/>
    <w:rsid w:val="0047491F"/>
    <w:rsid w:val="00487669"/>
    <w:rsid w:val="004A225C"/>
    <w:rsid w:val="004C232F"/>
    <w:rsid w:val="004D61BC"/>
    <w:rsid w:val="004E1669"/>
    <w:rsid w:val="004E3958"/>
    <w:rsid w:val="004E5A24"/>
    <w:rsid w:val="004F12A6"/>
    <w:rsid w:val="00511ACD"/>
    <w:rsid w:val="00512A66"/>
    <w:rsid w:val="00522215"/>
    <w:rsid w:val="00556DD5"/>
    <w:rsid w:val="0056597C"/>
    <w:rsid w:val="00572CB5"/>
    <w:rsid w:val="00581EB0"/>
    <w:rsid w:val="005B4D39"/>
    <w:rsid w:val="005C5ECC"/>
    <w:rsid w:val="005F0AE2"/>
    <w:rsid w:val="00637169"/>
    <w:rsid w:val="00644732"/>
    <w:rsid w:val="006521CF"/>
    <w:rsid w:val="00654426"/>
    <w:rsid w:val="00654D84"/>
    <w:rsid w:val="006716E6"/>
    <w:rsid w:val="00681A8C"/>
    <w:rsid w:val="006B290C"/>
    <w:rsid w:val="006D18BE"/>
    <w:rsid w:val="006D3B52"/>
    <w:rsid w:val="006D3FA7"/>
    <w:rsid w:val="006E1771"/>
    <w:rsid w:val="007011E4"/>
    <w:rsid w:val="00726886"/>
    <w:rsid w:val="00726A56"/>
    <w:rsid w:val="00733D77"/>
    <w:rsid w:val="00735287"/>
    <w:rsid w:val="007402C8"/>
    <w:rsid w:val="00757067"/>
    <w:rsid w:val="00770495"/>
    <w:rsid w:val="007938BC"/>
    <w:rsid w:val="007A0CF0"/>
    <w:rsid w:val="007A68EB"/>
    <w:rsid w:val="007B31EF"/>
    <w:rsid w:val="007B45D8"/>
    <w:rsid w:val="007B72FD"/>
    <w:rsid w:val="007D7185"/>
    <w:rsid w:val="0080386C"/>
    <w:rsid w:val="008045AB"/>
    <w:rsid w:val="00853A03"/>
    <w:rsid w:val="008E08BE"/>
    <w:rsid w:val="008E5404"/>
    <w:rsid w:val="00903E3D"/>
    <w:rsid w:val="009308A4"/>
    <w:rsid w:val="00930E3E"/>
    <w:rsid w:val="009311F7"/>
    <w:rsid w:val="00933842"/>
    <w:rsid w:val="0093639C"/>
    <w:rsid w:val="00945946"/>
    <w:rsid w:val="00952D13"/>
    <w:rsid w:val="009A2ED7"/>
    <w:rsid w:val="009B3682"/>
    <w:rsid w:val="009B5645"/>
    <w:rsid w:val="009B5B2E"/>
    <w:rsid w:val="009C59F6"/>
    <w:rsid w:val="009E0417"/>
    <w:rsid w:val="00A01642"/>
    <w:rsid w:val="00A36D1A"/>
    <w:rsid w:val="00A415AF"/>
    <w:rsid w:val="00A47E61"/>
    <w:rsid w:val="00A62B5E"/>
    <w:rsid w:val="00A76AE9"/>
    <w:rsid w:val="00A77234"/>
    <w:rsid w:val="00A82A48"/>
    <w:rsid w:val="00A96CAF"/>
    <w:rsid w:val="00B05E65"/>
    <w:rsid w:val="00B40819"/>
    <w:rsid w:val="00B60394"/>
    <w:rsid w:val="00B66099"/>
    <w:rsid w:val="00B814BB"/>
    <w:rsid w:val="00B93D2C"/>
    <w:rsid w:val="00B95A0C"/>
    <w:rsid w:val="00BC3171"/>
    <w:rsid w:val="00BD4639"/>
    <w:rsid w:val="00BE1299"/>
    <w:rsid w:val="00BE38C7"/>
    <w:rsid w:val="00BE5C8C"/>
    <w:rsid w:val="00BF7B58"/>
    <w:rsid w:val="00C10431"/>
    <w:rsid w:val="00C13764"/>
    <w:rsid w:val="00C37DE5"/>
    <w:rsid w:val="00C43C24"/>
    <w:rsid w:val="00C472D1"/>
    <w:rsid w:val="00C545F0"/>
    <w:rsid w:val="00CB4333"/>
    <w:rsid w:val="00CD1BAA"/>
    <w:rsid w:val="00CD6F67"/>
    <w:rsid w:val="00CE6392"/>
    <w:rsid w:val="00D00644"/>
    <w:rsid w:val="00D03AB2"/>
    <w:rsid w:val="00D100F6"/>
    <w:rsid w:val="00D169AD"/>
    <w:rsid w:val="00D216CD"/>
    <w:rsid w:val="00D30235"/>
    <w:rsid w:val="00D31E15"/>
    <w:rsid w:val="00DA435A"/>
    <w:rsid w:val="00DA61F4"/>
    <w:rsid w:val="00DB1F73"/>
    <w:rsid w:val="00DB5744"/>
    <w:rsid w:val="00DC69E8"/>
    <w:rsid w:val="00DC7DBB"/>
    <w:rsid w:val="00DE3F87"/>
    <w:rsid w:val="00DE60D0"/>
    <w:rsid w:val="00DE610A"/>
    <w:rsid w:val="00DE7D27"/>
    <w:rsid w:val="00E10D8F"/>
    <w:rsid w:val="00E248FD"/>
    <w:rsid w:val="00E32299"/>
    <w:rsid w:val="00E336CA"/>
    <w:rsid w:val="00E50B3C"/>
    <w:rsid w:val="00E52578"/>
    <w:rsid w:val="00E564E2"/>
    <w:rsid w:val="00E56A37"/>
    <w:rsid w:val="00E6206D"/>
    <w:rsid w:val="00E75441"/>
    <w:rsid w:val="00EB75AE"/>
    <w:rsid w:val="00EC7568"/>
    <w:rsid w:val="00EE5EDC"/>
    <w:rsid w:val="00EF18E3"/>
    <w:rsid w:val="00EF3E94"/>
    <w:rsid w:val="00EF57AA"/>
    <w:rsid w:val="00EF627A"/>
    <w:rsid w:val="00F100FD"/>
    <w:rsid w:val="00F76C86"/>
    <w:rsid w:val="00F9711C"/>
    <w:rsid w:val="00FC674A"/>
    <w:rsid w:val="00FE7C6E"/>
    <w:rsid w:val="00FF6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23CAB"/>
  <w15:docId w15:val="{6E61EC03-D2F5-4368-A6F8-124B126A5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imSun" w:hAnsi="Liberation Serif" w:cs="Arial"/>
        <w:kern w:val="3"/>
        <w:sz w:val="24"/>
        <w:szCs w:val="24"/>
        <w:lang w:val="de-DE"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style>
  <w:style w:type="paragraph" w:styleId="berschrift1">
    <w:name w:val="heading 1"/>
    <w:basedOn w:val="Heading"/>
    <w:next w:val="Textbody"/>
    <w:pPr>
      <w:pageBreakBefore/>
      <w:outlineLvl w:val="0"/>
    </w:pPr>
    <w:rPr>
      <w:b/>
      <w:bCs/>
    </w:rPr>
  </w:style>
  <w:style w:type="paragraph" w:styleId="berschrift2">
    <w:name w:val="heading 2"/>
    <w:basedOn w:val="Heading"/>
    <w:next w:val="Textbody"/>
    <w:pPr>
      <w:spacing w:before="200"/>
      <w:outlineLvl w:val="1"/>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Text"/>
  </w:style>
  <w:style w:type="paragraph" w:styleId="Titel">
    <w:name w:val="Title"/>
    <w:basedOn w:val="Heading"/>
    <w:next w:val="Textbody"/>
    <w:pPr>
      <w:jc w:val="center"/>
    </w:pPr>
    <w:rPr>
      <w:b/>
      <w:bCs/>
      <w:sz w:val="56"/>
      <w:szCs w:val="56"/>
    </w:rPr>
  </w:style>
  <w:style w:type="paragraph" w:styleId="Untertitel">
    <w:name w:val="Subtitle"/>
    <w:basedOn w:val="Heading"/>
    <w:next w:val="Textbody"/>
    <w:pPr>
      <w:spacing w:before="60"/>
      <w:jc w:val="center"/>
    </w:pPr>
    <w:rPr>
      <w:sz w:val="36"/>
      <w:szCs w:val="36"/>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Text">
    <w:name w:val="Text"/>
    <w:basedOn w:val="Beschriftung"/>
  </w:style>
  <w:style w:type="paragraph" w:styleId="Fuzeile">
    <w:name w:val="footer"/>
    <w:basedOn w:val="Standard"/>
    <w:pPr>
      <w:suppressLineNumbers/>
      <w:tabs>
        <w:tab w:val="center" w:pos="4819"/>
        <w:tab w:val="right" w:pos="9638"/>
      </w:tabs>
    </w:pPr>
  </w:style>
  <w:style w:type="character" w:customStyle="1" w:styleId="Internetlink">
    <w:name w:val="Internet link"/>
    <w:rPr>
      <w:color w:val="000080"/>
      <w:u w:val="single"/>
    </w:rPr>
  </w:style>
  <w:style w:type="character" w:customStyle="1" w:styleId="IndexLink">
    <w:name w:val="Index Link"/>
  </w:style>
  <w:style w:type="paragraph" w:styleId="Sprechblasentext">
    <w:name w:val="Balloon Text"/>
    <w:basedOn w:val="Standard"/>
    <w:link w:val="SprechblasentextZchn"/>
    <w:uiPriority w:val="99"/>
    <w:semiHidden/>
    <w:unhideWhenUsed/>
    <w:rsid w:val="005C5ECC"/>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5C5ECC"/>
    <w:rPr>
      <w:rFonts w:ascii="Tahoma" w:hAnsi="Tahoma" w:cs="Mangal"/>
      <w:sz w:val="16"/>
      <w:szCs w:val="14"/>
    </w:rPr>
  </w:style>
  <w:style w:type="paragraph" w:styleId="Verzeichnis1">
    <w:name w:val="toc 1"/>
    <w:basedOn w:val="Standard"/>
    <w:next w:val="Standard"/>
    <w:autoRedefine/>
    <w:uiPriority w:val="39"/>
    <w:unhideWhenUsed/>
    <w:rsid w:val="005C5ECC"/>
    <w:pPr>
      <w:spacing w:after="100"/>
    </w:pPr>
    <w:rPr>
      <w:rFonts w:cs="Mangal"/>
      <w:szCs w:val="21"/>
    </w:rPr>
  </w:style>
  <w:style w:type="paragraph" w:styleId="Verzeichnis2">
    <w:name w:val="toc 2"/>
    <w:basedOn w:val="Standard"/>
    <w:next w:val="Standard"/>
    <w:autoRedefine/>
    <w:uiPriority w:val="39"/>
    <w:unhideWhenUsed/>
    <w:rsid w:val="005C5ECC"/>
    <w:pPr>
      <w:spacing w:after="100"/>
      <w:ind w:left="240"/>
    </w:pPr>
    <w:rPr>
      <w:rFonts w:cs="Mangal"/>
      <w:szCs w:val="21"/>
    </w:rPr>
  </w:style>
  <w:style w:type="character" w:styleId="Hyperlink">
    <w:name w:val="Hyperlink"/>
    <w:basedOn w:val="Absatz-Standardschriftart"/>
    <w:uiPriority w:val="99"/>
    <w:unhideWhenUsed/>
    <w:rsid w:val="005C5ECC"/>
    <w:rPr>
      <w:color w:val="0000FF" w:themeColor="hyperlink"/>
      <w:u w:val="single"/>
    </w:rPr>
  </w:style>
  <w:style w:type="character" w:styleId="Kommentarzeichen">
    <w:name w:val="annotation reference"/>
    <w:basedOn w:val="Absatz-Standardschriftart"/>
    <w:uiPriority w:val="99"/>
    <w:semiHidden/>
    <w:unhideWhenUsed/>
    <w:rsid w:val="00637169"/>
    <w:rPr>
      <w:sz w:val="16"/>
      <w:szCs w:val="16"/>
    </w:rPr>
  </w:style>
  <w:style w:type="paragraph" w:styleId="Kommentartext">
    <w:name w:val="annotation text"/>
    <w:basedOn w:val="Standard"/>
    <w:link w:val="KommentartextZchn"/>
    <w:uiPriority w:val="99"/>
    <w:semiHidden/>
    <w:unhideWhenUsed/>
    <w:rsid w:val="00637169"/>
    <w:rPr>
      <w:rFonts w:cs="Mangal"/>
      <w:sz w:val="20"/>
      <w:szCs w:val="18"/>
    </w:rPr>
  </w:style>
  <w:style w:type="character" w:customStyle="1" w:styleId="KommentartextZchn">
    <w:name w:val="Kommentartext Zchn"/>
    <w:basedOn w:val="Absatz-Standardschriftart"/>
    <w:link w:val="Kommentartext"/>
    <w:uiPriority w:val="99"/>
    <w:semiHidden/>
    <w:rsid w:val="00637169"/>
    <w:rPr>
      <w:rFonts w:cs="Mangal"/>
      <w:sz w:val="20"/>
      <w:szCs w:val="18"/>
    </w:rPr>
  </w:style>
  <w:style w:type="paragraph" w:styleId="Kommentarthema">
    <w:name w:val="annotation subject"/>
    <w:basedOn w:val="Kommentartext"/>
    <w:next w:val="Kommentartext"/>
    <w:link w:val="KommentarthemaZchn"/>
    <w:uiPriority w:val="99"/>
    <w:semiHidden/>
    <w:unhideWhenUsed/>
    <w:rsid w:val="00637169"/>
    <w:rPr>
      <w:b/>
      <w:bCs/>
    </w:rPr>
  </w:style>
  <w:style w:type="character" w:customStyle="1" w:styleId="KommentarthemaZchn">
    <w:name w:val="Kommentarthema Zchn"/>
    <w:basedOn w:val="KommentartextZchn"/>
    <w:link w:val="Kommentarthema"/>
    <w:uiPriority w:val="99"/>
    <w:semiHidden/>
    <w:rsid w:val="00637169"/>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1273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blog.giochivolanti.it/progetti/pav/" TargetMode="External"/><Relationship Id="rId55"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hyperlink" Target="http://www.kareloh.com/kite-plans/2175-2/" TargetMode="Externa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nkscape.org/" TargetMode="Externa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3544B-07FF-45DA-8A2C-1988C5837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2821</Words>
  <Characters>17778</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Birger</dc:creator>
  <cp:lastModifiedBy>GARBE, BIRGER</cp:lastModifiedBy>
  <cp:revision>56</cp:revision>
  <cp:lastPrinted>2017-04-14T08:10:00Z</cp:lastPrinted>
  <dcterms:created xsi:type="dcterms:W3CDTF">2017-04-14T20:08:00Z</dcterms:created>
  <dcterms:modified xsi:type="dcterms:W3CDTF">2019-04-12T13:32:00Z</dcterms:modified>
</cp:coreProperties>
</file>